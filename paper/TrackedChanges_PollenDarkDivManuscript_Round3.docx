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D3535" w14:textId="37CCD552" w:rsidR="0059667D" w:rsidRDefault="002734C0">
      <w:pPr>
        <w:pStyle w:val="Title"/>
      </w:pPr>
      <w:r>
        <w:t>Observed and dark diversity dynamics over millennial time</w:t>
      </w:r>
      <w:del w:id="0" w:author="Diego Pires Ferraz Da Trindade" w:date="2022-11-28T18:06:00Z">
        <w:r w:rsidR="004A0B8A">
          <w:delText>-</w:delText>
        </w:r>
      </w:del>
      <w:ins w:id="1" w:author="Diego Pires Ferraz Da Trindade" w:date="2022-11-28T18:06:00Z">
        <w:r>
          <w:t xml:space="preserve"> </w:t>
        </w:r>
      </w:ins>
      <w:r>
        <w:t>scales: fast-life history traits linked to expansion lags of plants in Northern Europe</w:t>
      </w:r>
    </w:p>
    <w:p w14:paraId="3F4EF4DE" w14:textId="77777777" w:rsidR="0059667D" w:rsidRPr="00415128" w:rsidRDefault="002734C0">
      <w:pPr>
        <w:pStyle w:val="Author"/>
        <w:rPr>
          <w:lang w:val="pt-BR"/>
        </w:rPr>
      </w:pPr>
      <w:r w:rsidRPr="00415128">
        <w:rPr>
          <w:lang w:val="pt-BR"/>
        </w:rPr>
        <w:t>Diego P.F. Trindade</w:t>
      </w:r>
      <w:r w:rsidRPr="00415128">
        <w:rPr>
          <w:vertAlign w:val="superscript"/>
          <w:lang w:val="pt-BR"/>
        </w:rPr>
        <w:t>1</w:t>
      </w:r>
      <w:r w:rsidRPr="00415128">
        <w:rPr>
          <w:lang w:val="pt-BR"/>
        </w:rPr>
        <w:t>, Carlos P. Carmona</w:t>
      </w:r>
      <w:r w:rsidRPr="00415128">
        <w:rPr>
          <w:vertAlign w:val="superscript"/>
          <w:lang w:val="pt-BR"/>
        </w:rPr>
        <w:t>1</w:t>
      </w:r>
      <w:r w:rsidRPr="00415128">
        <w:rPr>
          <w:lang w:val="pt-BR"/>
        </w:rPr>
        <w:t>, Triin Reitalu</w:t>
      </w:r>
      <w:r w:rsidRPr="00415128">
        <w:rPr>
          <w:vertAlign w:val="superscript"/>
          <w:lang w:val="pt-BR"/>
        </w:rPr>
        <w:t>1,2</w:t>
      </w:r>
      <w:r w:rsidRPr="00415128">
        <w:rPr>
          <w:lang w:val="pt-BR"/>
        </w:rPr>
        <w:t>, &amp; Meelis Pärtel</w:t>
      </w:r>
      <w:r w:rsidRPr="00415128">
        <w:rPr>
          <w:vertAlign w:val="superscript"/>
          <w:lang w:val="pt-BR"/>
        </w:rPr>
        <w:t>1</w:t>
      </w:r>
    </w:p>
    <w:p w14:paraId="5314AE7B" w14:textId="77777777" w:rsidR="0059667D" w:rsidRDefault="002734C0">
      <w:pPr>
        <w:pStyle w:val="Author"/>
      </w:pPr>
      <w:r>
        <w:rPr>
          <w:vertAlign w:val="superscript"/>
        </w:rPr>
        <w:t>1</w:t>
      </w:r>
      <w:r>
        <w:t xml:space="preserve"> Institute of Ecology and Earth Sciences, University of Tartu, </w:t>
      </w:r>
      <w:proofErr w:type="spellStart"/>
      <w:r>
        <w:t>Juhan</w:t>
      </w:r>
      <w:proofErr w:type="spellEnd"/>
      <w:r>
        <w:t xml:space="preserve"> </w:t>
      </w:r>
      <w:proofErr w:type="spellStart"/>
      <w:r>
        <w:t>Liivi</w:t>
      </w:r>
      <w:proofErr w:type="spellEnd"/>
      <w:r>
        <w:t xml:space="preserve"> 2, 50409, Tartu, Estonia</w:t>
      </w:r>
    </w:p>
    <w:p w14:paraId="5B76899C" w14:textId="77777777" w:rsidR="0059667D" w:rsidRDefault="002734C0">
      <w:pPr>
        <w:pStyle w:val="Author"/>
      </w:pPr>
      <w:r>
        <w:rPr>
          <w:vertAlign w:val="superscript"/>
        </w:rPr>
        <w:t>2</w:t>
      </w:r>
      <w:r>
        <w:t xml:space="preserve"> Institute of Geology, Tallinn University of Technology, </w:t>
      </w:r>
      <w:proofErr w:type="spellStart"/>
      <w:r>
        <w:t>Ehitajate</w:t>
      </w:r>
      <w:proofErr w:type="spellEnd"/>
      <w:r>
        <w:t xml:space="preserve"> tee 5, Tallinn 19086, Estonia.</w:t>
      </w:r>
    </w:p>
    <w:p w14:paraId="4B662905" w14:textId="482082FB" w:rsidR="00062C27" w:rsidRDefault="004A0B8A" w:rsidP="00062C27">
      <w:pPr>
        <w:pStyle w:val="BodyText"/>
        <w:rPr>
          <w:ins w:id="2" w:author="Diego Pires Ferraz Da Trindade" w:date="2022-11-28T18:06:00Z"/>
        </w:rPr>
      </w:pPr>
      <w:del w:id="3" w:author="Diego Pires Ferraz Da Trindade" w:date="2022-11-28T18:06:00Z">
        <w:r>
          <w:delText>                                                                                                                                                </w:delText>
        </w:r>
      </w:del>
    </w:p>
    <w:p w14:paraId="15CEF2D4" w14:textId="19A78A02" w:rsidR="0059667D" w:rsidRDefault="002734C0" w:rsidP="00062C27">
      <w:pPr>
        <w:pStyle w:val="BodyText"/>
        <w:ind w:firstLine="0"/>
        <w:pPrChange w:id="4" w:author="Diego Pires Ferraz Da Trindade" w:date="2022-11-28T18:06:00Z">
          <w:pPr>
            <w:pStyle w:val="BodyText"/>
          </w:pPr>
        </w:pPrChange>
      </w:pPr>
      <w:r>
        <w:t xml:space="preserve">Correspondence concerning this article should be addressed to Diego P.F. Trindade, Postal address. E-mail: </w:t>
      </w:r>
      <w:r w:rsidR="005375CC">
        <w:fldChar w:fldCharType="begin"/>
      </w:r>
      <w:r w:rsidR="005375CC">
        <w:instrText xml:space="preserve"> HYPERLINK "mailto:diego.trindade@ut.ee" \h </w:instrText>
      </w:r>
      <w:r w:rsidR="005375CC">
        <w:fldChar w:fldCharType="separate"/>
      </w:r>
      <w:r>
        <w:rPr>
          <w:rStyle w:val="Hyperlink"/>
        </w:rPr>
        <w:t>diego.trindade@ut.ee</w:t>
      </w:r>
      <w:r w:rsidR="005375CC">
        <w:rPr>
          <w:rStyle w:val="Hyperlink"/>
        </w:rPr>
        <w:fldChar w:fldCharType="end"/>
      </w:r>
    </w:p>
    <w:p w14:paraId="3F465B00" w14:textId="77777777" w:rsidR="0059667D" w:rsidRDefault="002734C0">
      <w:pPr>
        <w:pStyle w:val="h1-pagebreak"/>
      </w:pPr>
      <w:r>
        <w:lastRenderedPageBreak/>
        <w:t>Abstract</w:t>
      </w:r>
    </w:p>
    <w:p w14:paraId="091DDA62" w14:textId="59FAFA8C" w:rsidR="0059667D" w:rsidRDefault="002734C0">
      <w:pPr>
        <w:pStyle w:val="BodyText"/>
      </w:pPr>
      <w:r>
        <w:t xml:space="preserve">Global change drivers (e.g. climate and land-use) affect the species and functional traits observed in a local site but also its dark diversity — the set of species and traits locally suitable but absent. </w:t>
      </w:r>
      <w:del w:id="5" w:author="Diego Pires Ferraz Da Trindade" w:date="2022-11-28T18:06:00Z">
        <w:r w:rsidR="004A0B8A">
          <w:delText>By depicting the biodiversity present in the region but locally absent, dark</w:delText>
        </w:r>
      </w:del>
      <w:ins w:id="6" w:author="Diego Pires Ferraz Da Trindade" w:date="2022-11-28T18:06:00Z">
        <w:r>
          <w:t>Dark</w:t>
        </w:r>
      </w:ins>
      <w:r>
        <w:t xml:space="preserve"> diversity links regional and local scales</w:t>
      </w:r>
      <w:del w:id="7" w:author="Diego Pires Ferraz Da Trindade" w:date="2022-11-28T18:06:00Z">
        <w:r w:rsidR="004A0B8A">
          <w:delText>. Over</w:delText>
        </w:r>
      </w:del>
      <w:ins w:id="8" w:author="Diego Pires Ferraz Da Trindade" w:date="2022-11-28T18:06:00Z">
        <w:r>
          <w:t xml:space="preserve"> and, over</w:t>
        </w:r>
      </w:ins>
      <w:r>
        <w:t xml:space="preserve"> time, </w:t>
      </w:r>
      <w:del w:id="9" w:author="Diego Pires Ferraz Da Trindade" w:date="2022-11-28T18:06:00Z">
        <w:r w:rsidR="004A0B8A">
          <w:delText xml:space="preserve">the period in which this </w:delText>
        </w:r>
      </w:del>
      <w:ins w:id="10" w:author="Diego Pires Ferraz Da Trindade" w:date="2022-11-28T18:06:00Z">
        <w:r>
          <w:t xml:space="preserve">reveals taxa under expansion lags by depicting the </w:t>
        </w:r>
      </w:ins>
      <w:r>
        <w:t xml:space="preserve">potential biodiversity </w:t>
      </w:r>
      <w:del w:id="11" w:author="Diego Pires Ferraz Da Trindade" w:date="2022-11-28T18:06:00Z">
        <w:r w:rsidR="004A0B8A">
          <w:delText>remained</w:delText>
        </w:r>
      </w:del>
      <w:ins w:id="12" w:author="Diego Pires Ferraz Da Trindade" w:date="2022-11-28T18:06:00Z">
        <w:r>
          <w:t>that remains</w:t>
        </w:r>
      </w:ins>
      <w:r>
        <w:t xml:space="preserve"> suitable but </w:t>
      </w:r>
      <w:del w:id="13" w:author="Diego Pires Ferraz Da Trindade" w:date="2022-11-28T18:06:00Z">
        <w:r w:rsidR="004A0B8A">
          <w:delText xml:space="preserve">absent </w:delText>
        </w:r>
      </w:del>
      <w:r>
        <w:t xml:space="preserve">is </w:t>
      </w:r>
      <w:del w:id="14" w:author="Diego Pires Ferraz Da Trindade" w:date="2022-11-28T18:06:00Z">
        <w:r w:rsidR="004A0B8A">
          <w:delText>an indication of expansion lag</w:delText>
        </w:r>
      </w:del>
      <w:ins w:id="15" w:author="Diego Pires Ferraz Da Trindade" w:date="2022-11-28T18:06:00Z">
        <w:r>
          <w:t>absent locally</w:t>
        </w:r>
      </w:ins>
      <w:r>
        <w:t xml:space="preserve">. Since global change effects on biodiversity are both spatially and temporally scale-dependent, examining long-term temporal dynamics in observed and dark diversity would be </w:t>
      </w:r>
      <w:del w:id="16" w:author="Diego Pires Ferraz Da Trindade" w:date="2022-11-28T18:06:00Z">
        <w:r w:rsidR="004A0B8A">
          <w:delText>very informative.</w:delText>
        </w:r>
      </w:del>
      <w:ins w:id="17" w:author="Diego Pires Ferraz Da Trindade" w:date="2022-11-28T18:06:00Z">
        <w:r>
          <w:t>relevant to assessing and foreseeing biodiversity change.</w:t>
        </w:r>
      </w:ins>
      <w:r>
        <w:t xml:space="preserve"> Here we used sedimentary pollen data to examine how both taxonomic and functional observed and dark diversity changed over the past 14500 years in Northern Europe. We found that </w:t>
      </w:r>
      <w:del w:id="18" w:author="Diego Pires Ferraz Da Trindade" w:date="2022-11-28T18:06:00Z">
        <w:r w:rsidR="004A0B8A">
          <w:delText>climate warming</w:delText>
        </w:r>
      </w:del>
      <w:ins w:id="19" w:author="Diego Pires Ferraz Da Trindade" w:date="2022-11-28T18:06:00Z">
        <w:r>
          <w:t>taxonomic and functional observed and dark diversity increased over time, especially</w:t>
        </w:r>
      </w:ins>
      <w:r>
        <w:t xml:space="preserve"> after the Late Glacial and </w:t>
      </w:r>
      <w:del w:id="20" w:author="Diego Pires Ferraz Da Trindade" w:date="2022-11-28T18:06:00Z">
        <w:r w:rsidR="004A0B8A">
          <w:delText xml:space="preserve">human activities </w:delText>
        </w:r>
      </w:del>
      <w:r>
        <w:t>during the Late Holocene</w:t>
      </w:r>
      <w:del w:id="21" w:author="Diego Pires Ferraz Da Trindade" w:date="2022-11-28T18:06:00Z">
        <w:r w:rsidR="004A0B8A">
          <w:delText xml:space="preserve"> were crucial drivers of increasing biodiversity</w:delText>
        </w:r>
      </w:del>
      <w:r>
        <w:t xml:space="preserve">. However, dark diversity dynamics revealed expansion lags related to species’ functional characteristics (dispersal limitation and stress intolerance) and an extensive functional redundancy when compared to taxa in observed diversity. </w:t>
      </w:r>
      <w:del w:id="22" w:author="Diego Pires Ferraz Da Trindade" w:date="2022-11-28T18:06:00Z">
        <w:r w:rsidR="004A0B8A">
          <w:delText>Assessing</w:delText>
        </w:r>
      </w:del>
      <w:ins w:id="23" w:author="Diego Pires Ferraz Da Trindade" w:date="2022-11-28T18:06:00Z">
        <w:r>
          <w:t>We highlight that assessing</w:t>
        </w:r>
      </w:ins>
      <w:r>
        <w:t xml:space="preserve"> observed and dark diversity dynamics is a promising tool to </w:t>
      </w:r>
      <w:del w:id="24" w:author="Diego Pires Ferraz Da Trindade" w:date="2022-11-28T18:06:00Z">
        <w:r w:rsidR="004A0B8A">
          <w:delText>assess</w:delText>
        </w:r>
      </w:del>
      <w:ins w:id="25" w:author="Diego Pires Ferraz Da Trindade" w:date="2022-11-28T18:06:00Z">
        <w:r>
          <w:t>examine</w:t>
        </w:r>
      </w:ins>
      <w:r>
        <w:t xml:space="preserve"> biodiversity change across spatial scales, its possible causes, and functional consequences.</w:t>
      </w:r>
    </w:p>
    <w:p w14:paraId="594F8ABC" w14:textId="736468DE" w:rsidR="0059667D" w:rsidRDefault="002734C0">
      <w:pPr>
        <w:pStyle w:val="BodyText"/>
      </w:pPr>
      <w:r>
        <w:rPr>
          <w:i/>
        </w:rPr>
        <w:t>Keywords:</w:t>
      </w:r>
      <w:r>
        <w:t xml:space="preserve"> Biodiversity change, Dispersal limitation, Functional diversity, Time-</w:t>
      </w:r>
      <w:del w:id="26" w:author="Diego Pires Ferraz Da Trindade" w:date="2022-11-28T18:06:00Z">
        <w:r w:rsidR="004A0B8A">
          <w:delText>lag</w:delText>
        </w:r>
      </w:del>
      <w:ins w:id="27" w:author="Diego Pires Ferraz Da Trindade" w:date="2022-11-28T18:06:00Z">
        <w:r>
          <w:t>lags</w:t>
        </w:r>
      </w:ins>
      <w:r>
        <w:t xml:space="preserve">, Sedimentary pollen, Species </w:t>
      </w:r>
      <w:del w:id="28" w:author="Diego Pires Ferraz Da Trindade" w:date="2022-11-28T18:06:00Z">
        <w:r w:rsidR="004A0B8A">
          <w:delText>pool</w:delText>
        </w:r>
      </w:del>
      <w:ins w:id="29" w:author="Diego Pires Ferraz Da Trindade" w:date="2022-11-28T18:06:00Z">
        <w:r>
          <w:t>pools</w:t>
        </w:r>
      </w:ins>
      <w:r>
        <w:t>, Temporal dynamics</w:t>
      </w:r>
    </w:p>
    <w:p w14:paraId="4D107647" w14:textId="77777777" w:rsidR="00415128" w:rsidRDefault="00415128">
      <w:pPr>
        <w:spacing w:before="0" w:after="200" w:line="240" w:lineRule="auto"/>
        <w:rPr>
          <w:b/>
          <w:rPrChange w:id="30" w:author="Diego Pires Ferraz Da Trindade" w:date="2022-11-28T18:06:00Z">
            <w:rPr>
              <w:i/>
            </w:rPr>
          </w:rPrChange>
        </w:rPr>
      </w:pPr>
      <w:bookmarkStart w:id="31" w:name="introduction"/>
      <w:r>
        <w:rPr>
          <w:rPrChange w:id="32" w:author="Diego Pires Ferraz Da Trindade" w:date="2022-11-28T18:06:00Z">
            <w:rPr>
              <w:i/>
            </w:rPr>
          </w:rPrChange>
        </w:rPr>
        <w:br w:type="page"/>
      </w:r>
    </w:p>
    <w:p w14:paraId="625748AA" w14:textId="23B40AD6" w:rsidR="0059667D" w:rsidRDefault="002734C0">
      <w:pPr>
        <w:pStyle w:val="Heading1"/>
      </w:pPr>
      <w:ins w:id="33" w:author="Diego Pires Ferraz Da Trindade" w:date="2022-11-28T18:06:00Z">
        <w:r>
          <w:lastRenderedPageBreak/>
          <w:t xml:space="preserve">1. </w:t>
        </w:r>
      </w:ins>
      <w:r>
        <w:t>Introduction</w:t>
      </w:r>
      <w:bookmarkEnd w:id="31"/>
    </w:p>
    <w:p w14:paraId="498B8902" w14:textId="77777777" w:rsidR="0059667D" w:rsidRDefault="002734C0">
      <w:pPr>
        <w:pStyle w:val="FirstParagraph"/>
        <w:rPr>
          <w:ins w:id="34" w:author="Diego Pires Ferraz Da Trindade" w:date="2022-11-28T18:06:00Z"/>
        </w:rPr>
      </w:pPr>
      <w:ins w:id="35" w:author="Diego Pires Ferraz Da Trindade" w:date="2022-11-28T18:06:00Z">
        <w:r>
          <w:t>Global changes (e.g. climate and land-use change) are causing high extinction and migration rates of species, threatening ecosystem functionality, stability and, consequently, human well-being. These changes can reshuffle biodiversity worldwide by modifying the way species disperse, cope with environmental conditions and interact locally (i.e. community assembly processes) [</w:t>
        </w:r>
        <w:r w:rsidR="005375CC">
          <w:fldChar w:fldCharType="begin"/>
        </w:r>
        <w:r w:rsidR="005375CC">
          <w:instrText xml:space="preserve"> HYPERLINK \l "X06b9f0f7da46ac5a06cbde99a1eed2e7e4b5a</w:instrText>
        </w:r>
        <w:r w:rsidR="005375CC">
          <w:instrText xml:space="preserve">60" \h </w:instrText>
        </w:r>
        <w:r w:rsidR="005375CC">
          <w:fldChar w:fldCharType="separate"/>
        </w:r>
        <w:r>
          <w:rPr>
            <w:rStyle w:val="Hyperlink"/>
          </w:rPr>
          <w:t>1</w:t>
        </w:r>
        <w:r w:rsidR="005375CC">
          <w:rPr>
            <w:rStyle w:val="Hyperlink"/>
          </w:rPr>
          <w:fldChar w:fldCharType="end"/>
        </w:r>
        <w:r>
          <w:t>]. Traditionally, community assembly processes have been examined, across space and time, through the lens of the species pool concept, on the reasoning that a local site is usually a subset of those species in the region able to colonize and cope with the local environmental conditions (i.e. ecological filtered species pool) [</w:t>
        </w:r>
        <w:r w:rsidR="005375CC">
          <w:fldChar w:fldCharType="begin"/>
        </w:r>
        <w:r w:rsidR="005375CC">
          <w:instrText xml:space="preserve"> HYPERLINK \l "ref-zobel2016" \h </w:instrText>
        </w:r>
        <w:r w:rsidR="005375CC">
          <w:fldChar w:fldCharType="separate"/>
        </w:r>
        <w:r>
          <w:rPr>
            <w:rStyle w:val="Hyperlink"/>
          </w:rPr>
          <w:t>2</w:t>
        </w:r>
        <w:r w:rsidR="005375CC">
          <w:rPr>
            <w:rStyle w:val="Hyperlink"/>
          </w:rPr>
          <w:fldChar w:fldCharType="end"/>
        </w:r>
        <w:r>
          <w:t>,</w:t>
        </w:r>
        <w:r w:rsidR="005375CC">
          <w:fldChar w:fldCharType="begin"/>
        </w:r>
        <w:r w:rsidR="005375CC">
          <w:instrText xml:space="preserve"> HYPERLINK \l "ref-götzenberger2012" \h </w:instrText>
        </w:r>
        <w:r w:rsidR="005375CC">
          <w:fldChar w:fldCharType="separate"/>
        </w:r>
        <w:r>
          <w:rPr>
            <w:rStyle w:val="Hyperlink"/>
          </w:rPr>
          <w:t>3</w:t>
        </w:r>
        <w:r w:rsidR="005375CC">
          <w:rPr>
            <w:rStyle w:val="Hyperlink"/>
          </w:rPr>
          <w:fldChar w:fldCharType="end"/>
        </w:r>
        <w:r>
          <w:t>]. The ability of species to colonize and cope with local environmental conditions is mediated by their functional traits – measurable characteristics of an individual organism [</w:t>
        </w:r>
        <w:r w:rsidR="005375CC">
          <w:fldChar w:fldCharType="begin"/>
        </w:r>
        <w:r w:rsidR="005375CC">
          <w:instrText xml:space="preserve"> HYPERLINK \l "ref-Dawsontraitstraitecologists2021" \h </w:instrText>
        </w:r>
        <w:r w:rsidR="005375CC">
          <w:fldChar w:fldCharType="separate"/>
        </w:r>
        <w:r>
          <w:rPr>
            <w:rStyle w:val="Hyperlink"/>
          </w:rPr>
          <w:t>4</w:t>
        </w:r>
        <w:r w:rsidR="005375CC">
          <w:rPr>
            <w:rStyle w:val="Hyperlink"/>
          </w:rPr>
          <w:fldChar w:fldCharType="end"/>
        </w:r>
        <w:r>
          <w:t>]. Thus, in a given time period, the filtered species pool is composed by species in the region displaying certain traits that enabled them to colonize and establish locally (observed diversity), and species that are in the region and theoretically able to colonize and cope with a given site’s condition, but locally absent (dark diversity) [</w:t>
        </w:r>
        <w:r w:rsidR="005375CC">
          <w:fldChar w:fldCharType="begin"/>
        </w:r>
        <w:r w:rsidR="005375CC">
          <w:instrText xml:space="preserve"> HYPERLINK \l "ref-pär</w:instrText>
        </w:r>
        <w:r w:rsidR="005375CC">
          <w:instrText xml:space="preserve">tel2011" \h </w:instrText>
        </w:r>
        <w:r w:rsidR="005375CC">
          <w:fldChar w:fldCharType="separate"/>
        </w:r>
        <w:r>
          <w:rPr>
            <w:rStyle w:val="Hyperlink"/>
          </w:rPr>
          <w:t>5</w:t>
        </w:r>
        <w:r w:rsidR="005375CC">
          <w:rPr>
            <w:rStyle w:val="Hyperlink"/>
          </w:rPr>
          <w:fldChar w:fldCharType="end"/>
        </w:r>
        <w:r>
          <w:t>]. Comparing the traits in observed and dark diversity enables us to understand why these species are suitable but absent and how the filtering process operates from regional to local scales (i.e. favoring or jeopardizing certain set of traits) [</w:t>
        </w:r>
        <w:r w:rsidR="005375CC">
          <w:fldChar w:fldCharType="begin"/>
        </w:r>
        <w:r w:rsidR="005375CC">
          <w:instrText xml:space="preserve"> HYPERLINK \l "ref-riibak2015" \h </w:instrText>
        </w:r>
        <w:r w:rsidR="005375CC">
          <w:fldChar w:fldCharType="separate"/>
        </w:r>
        <w:r>
          <w:rPr>
            <w:rStyle w:val="Hyperlink"/>
          </w:rPr>
          <w:t>6</w:t>
        </w:r>
        <w:r w:rsidR="005375CC">
          <w:rPr>
            <w:rStyle w:val="Hyperlink"/>
          </w:rPr>
          <w:fldChar w:fldCharType="end"/>
        </w:r>
        <w:r>
          <w:t>–</w:t>
        </w:r>
        <w:r w:rsidR="005375CC">
          <w:fldChar w:fldCharType="begin"/>
        </w:r>
        <w:r w:rsidR="005375CC">
          <w:instrText xml:space="preserve"> HYPERLINK \l "ref-TrindadeIntegratingdarkdiversity2021" \h </w:instrText>
        </w:r>
        <w:r w:rsidR="005375CC">
          <w:fldChar w:fldCharType="separate"/>
        </w:r>
        <w:r>
          <w:rPr>
            <w:rStyle w:val="Hyperlink"/>
          </w:rPr>
          <w:t>8</w:t>
        </w:r>
        <w:r w:rsidR="005375CC">
          <w:rPr>
            <w:rStyle w:val="Hyperlink"/>
          </w:rPr>
          <w:fldChar w:fldCharType="end"/>
        </w:r>
        <w:r>
          <w:t>]. Since global changes alter the dispersal and suitability of species and traits across space and time, quantifying and foreseeing biodiversity change using taxonomic and functional species pool dynamics is crucial but still incipient in ecology [</w:t>
        </w:r>
        <w:r w:rsidR="005375CC">
          <w:fldChar w:fldCharType="begin"/>
        </w:r>
        <w:r w:rsidR="005375CC">
          <w:instrText xml:space="preserve"> HYPERLINK \l "ref-blonder2015" \h </w:instrText>
        </w:r>
        <w:r w:rsidR="005375CC">
          <w:fldChar w:fldCharType="separate"/>
        </w:r>
        <w:r>
          <w:rPr>
            <w:rStyle w:val="Hyperlink"/>
          </w:rPr>
          <w:t>9</w:t>
        </w:r>
        <w:r w:rsidR="005375CC">
          <w:rPr>
            <w:rStyle w:val="Hyperlink"/>
          </w:rPr>
          <w:fldChar w:fldCharType="end"/>
        </w:r>
        <w:r>
          <w:t>–</w:t>
        </w:r>
        <w:r w:rsidR="005375CC">
          <w:fldChar w:fldCharType="begin"/>
        </w:r>
        <w:r w:rsidR="005375CC">
          <w:instrText xml:space="preserve"> HYPERLINK \l "ref-RijalSedimentaryancientDNA2021" \h </w:instrText>
        </w:r>
        <w:r w:rsidR="005375CC">
          <w:fldChar w:fldCharType="separate"/>
        </w:r>
        <w:r>
          <w:rPr>
            <w:rStyle w:val="Hyperlink"/>
          </w:rPr>
          <w:t>11</w:t>
        </w:r>
        <w:r w:rsidR="005375CC">
          <w:rPr>
            <w:rStyle w:val="Hyperlink"/>
          </w:rPr>
          <w:fldChar w:fldCharType="end"/>
        </w:r>
        <w:r>
          <w:t>].</w:t>
        </w:r>
      </w:ins>
    </w:p>
    <w:p w14:paraId="0913F71C" w14:textId="77777777" w:rsidR="0059667D" w:rsidRDefault="002734C0">
      <w:pPr>
        <w:pStyle w:val="BodyText"/>
        <w:rPr>
          <w:ins w:id="36" w:author="Diego Pires Ferraz Da Trindade" w:date="2022-11-28T18:06:00Z"/>
        </w:rPr>
      </w:pPr>
      <w:ins w:id="37" w:author="Diego Pires Ferraz Da Trindade" w:date="2022-11-28T18:06:00Z">
        <w:r>
          <w:t>Global change effects on biodiversity are both spatial and temporal scale dependent [</w:t>
        </w:r>
        <w:r w:rsidR="005375CC">
          <w:fldChar w:fldCharType="begin"/>
        </w:r>
        <w:r w:rsidR="005375CC">
          <w:instrText xml:space="preserve"> HYPERLINK \l "ref-mcgill2015" \h </w:instrText>
        </w:r>
        <w:r w:rsidR="005375CC">
          <w:fldChar w:fldCharType="separate"/>
        </w:r>
        <w:r>
          <w:rPr>
            <w:rStyle w:val="Hyperlink"/>
          </w:rPr>
          <w:t>12</w:t>
        </w:r>
        <w:r w:rsidR="005375CC">
          <w:rPr>
            <w:rStyle w:val="Hyperlink"/>
          </w:rPr>
          <w:fldChar w:fldCharType="end"/>
        </w:r>
        <w:r>
          <w:t>–</w:t>
        </w:r>
        <w:r w:rsidR="005375CC">
          <w:fldChar w:fldCharType="begin"/>
        </w:r>
        <w:r w:rsidR="005375CC">
          <w:instrText xml:space="preserve"> HYPERLINK \l "ref-jarzyna2018" \h </w:instrText>
        </w:r>
        <w:r w:rsidR="005375CC">
          <w:fldChar w:fldCharType="separate"/>
        </w:r>
        <w:r>
          <w:rPr>
            <w:rStyle w:val="Hyperlink"/>
          </w:rPr>
          <w:t>14</w:t>
        </w:r>
        <w:r w:rsidR="005375CC">
          <w:rPr>
            <w:rStyle w:val="Hyperlink"/>
          </w:rPr>
          <w:fldChar w:fldCharType="end"/>
        </w:r>
        <w:r>
          <w:t xml:space="preserve">]. In that sense, dark diversity offers an operational link between regional and local scales by depicting the set of locally absent species that are ecologically suitable and present in the </w:t>
        </w:r>
        <w:r>
          <w:lastRenderedPageBreak/>
          <w:t>surrounding region [</w:t>
        </w:r>
        <w:r w:rsidR="005375CC">
          <w:fldChar w:fldCharType="begin"/>
        </w:r>
        <w:r w:rsidR="005375CC">
          <w:instrText xml:space="preserve"> HYPERLINK \l "X60622f55aa463bae8f017c61a9aa6c7715a546c" \h </w:instrText>
        </w:r>
        <w:r w:rsidR="005375CC">
          <w:fldChar w:fldCharType="separate"/>
        </w:r>
        <w:r>
          <w:rPr>
            <w:rStyle w:val="Hyperlink"/>
          </w:rPr>
          <w:t>15</w:t>
        </w:r>
        <w:r w:rsidR="005375CC">
          <w:rPr>
            <w:rStyle w:val="Hyperlink"/>
          </w:rPr>
          <w:fldChar w:fldCharType="end"/>
        </w:r>
        <w:r>
          <w:t>]. Additionally, with observed and dark diversity, it is possible to calculate how much of the species pool is locally realized after excluding larger scale processes (i.e. environmental filtering) [</w:t>
        </w:r>
        <w:r w:rsidR="005375CC">
          <w:fldChar w:fldCharType="begin"/>
        </w:r>
        <w:r w:rsidR="005375CC">
          <w:instrText xml:space="preserve"> HYPERLINK \l "Xef9e04fe3cdd13a14258346519804d18e8b2838" \h </w:instrText>
        </w:r>
        <w:r w:rsidR="005375CC">
          <w:fldChar w:fldCharType="separate"/>
        </w:r>
        <w:r>
          <w:rPr>
            <w:rStyle w:val="Hyperlink"/>
          </w:rPr>
          <w:t>16</w:t>
        </w:r>
        <w:r w:rsidR="005375CC">
          <w:rPr>
            <w:rStyle w:val="Hyperlink"/>
          </w:rPr>
          <w:fldChar w:fldCharType="end"/>
        </w:r>
        <w:r>
          <w:t>,</w:t>
        </w:r>
        <w:r w:rsidR="005375CC">
          <w:fldChar w:fldCharType="begin"/>
        </w:r>
        <w:r w:rsidR="005375CC">
          <w:instrText xml:space="preserve"> HYPERLINK \l "X9c01eef494a98bd06b13bc512804ef8e129123b" \h </w:instrText>
        </w:r>
        <w:r w:rsidR="005375CC">
          <w:fldChar w:fldCharType="separate"/>
        </w:r>
        <w:r>
          <w:rPr>
            <w:rStyle w:val="Hyperlink"/>
          </w:rPr>
          <w:t>17</w:t>
        </w:r>
        <w:r w:rsidR="005375CC">
          <w:rPr>
            <w:rStyle w:val="Hyperlink"/>
          </w:rPr>
          <w:fldChar w:fldCharType="end"/>
        </w:r>
        <w:r>
          <w:t>]. Over time, dark diversity is expected to change as soon as environmental or biotic conditions change, since it is based on species suitability [</w:t>
        </w:r>
        <w:r w:rsidR="005375CC">
          <w:fldChar w:fldCharType="begin"/>
        </w:r>
        <w:r w:rsidR="005375CC">
          <w:instrText xml:space="preserve"> HYPERLINK \l "ref-trindade2020" \h </w:instrText>
        </w:r>
        <w:r w:rsidR="005375CC">
          <w:fldChar w:fldCharType="separate"/>
        </w:r>
        <w:r>
          <w:rPr>
            <w:rStyle w:val="Hyperlink"/>
          </w:rPr>
          <w:t>18</w:t>
        </w:r>
        <w:r w:rsidR="005375CC">
          <w:rPr>
            <w:rStyle w:val="Hyperlink"/>
          </w:rPr>
          <w:fldChar w:fldCharType="end"/>
        </w:r>
        <w:r>
          <w:t>]. However, by depicting those suitable but locally absent species, dark diversity reveals species facing delays in colonization or establishment in the new favorable local site – expansion lag in their range [</w:t>
        </w:r>
        <w:r w:rsidR="005375CC">
          <w:fldChar w:fldCharType="begin"/>
        </w:r>
        <w:r w:rsidR="005375CC">
          <w:instrText xml:space="preserve"> HYPERLINK \l "ref-trindade2020" \h </w:instrText>
        </w:r>
        <w:r w:rsidR="005375CC">
          <w:fldChar w:fldCharType="separate"/>
        </w:r>
        <w:r>
          <w:rPr>
            <w:rStyle w:val="Hyperlink"/>
          </w:rPr>
          <w:t>18</w:t>
        </w:r>
        <w:r w:rsidR="005375CC">
          <w:rPr>
            <w:rStyle w:val="Hyperlink"/>
          </w:rPr>
          <w:fldChar w:fldCharType="end"/>
        </w:r>
        <w:r>
          <w:t>,</w:t>
        </w:r>
        <w:r w:rsidR="005375CC">
          <w:fldChar w:fldCharType="begin"/>
        </w:r>
        <w:r w:rsidR="005375CC">
          <w:instrText xml:space="preserve"> HYPERLINK \l "ref-török2017" \h </w:instrText>
        </w:r>
        <w:r w:rsidR="005375CC">
          <w:fldChar w:fldCharType="separate"/>
        </w:r>
        <w:r>
          <w:rPr>
            <w:rStyle w:val="Hyperlink"/>
          </w:rPr>
          <w:t>19</w:t>
        </w:r>
        <w:r w:rsidR="005375CC">
          <w:rPr>
            <w:rStyle w:val="Hyperlink"/>
          </w:rPr>
          <w:fldChar w:fldCharType="end"/>
        </w:r>
        <w:r>
          <w:t>]. Complementary, based on observed and dark diversity dynamics, the community completeness can be used to examine how fast or slow the species pools are changing [</w:t>
        </w:r>
        <w:r w:rsidR="005375CC">
          <w:fldChar w:fldCharType="begin"/>
        </w:r>
        <w:r w:rsidR="005375CC">
          <w:instrText xml:space="preserve"> HYPERLINK \l "ref-GauzereMismatchesbirdsspatial2021" \h </w:instrText>
        </w:r>
        <w:r w:rsidR="005375CC">
          <w:fldChar w:fldCharType="separate"/>
        </w:r>
        <w:r>
          <w:rPr>
            <w:rStyle w:val="Hyperlink"/>
          </w:rPr>
          <w:t>20</w:t>
        </w:r>
        <w:r w:rsidR="005375CC">
          <w:rPr>
            <w:rStyle w:val="Hyperlink"/>
          </w:rPr>
          <w:fldChar w:fldCharType="end"/>
        </w:r>
        <w:r>
          <w:t>]. For instance, if the species pool size increases and community completeness decreases over time (i.e. dark diversity increasing relatively more and/or faster than observed diversity), it indicates that more species are being incorporated into the species pool but they are mostly persisting in dark diversity, not expanding their potential range.</w:t>
        </w:r>
      </w:ins>
    </w:p>
    <w:p w14:paraId="5DFB976E" w14:textId="77777777" w:rsidR="0059667D" w:rsidRDefault="002734C0">
      <w:pPr>
        <w:pStyle w:val="BodyText"/>
        <w:rPr>
          <w:moveTo w:id="38" w:author="Diego Pires Ferraz Da Trindade" w:date="2022-11-28T18:06:00Z"/>
        </w:rPr>
      </w:pPr>
      <w:ins w:id="39" w:author="Diego Pires Ferraz Da Trindade" w:date="2022-11-28T18:06:00Z">
        <w:r>
          <w:t>In order to detect species pool dynamics and likely delays, long-term datasets representative of a whole region are required [</w:t>
        </w:r>
        <w:r w:rsidR="005375CC">
          <w:fldChar w:fldCharType="begin"/>
        </w:r>
        <w:r w:rsidR="005375CC">
          <w:instrText xml:space="preserve"> HYPERLINK \l "ref-blonder2015" \h </w:instrText>
        </w:r>
        <w:r w:rsidR="005375CC">
          <w:fldChar w:fldCharType="separate"/>
        </w:r>
        <w:r>
          <w:rPr>
            <w:rStyle w:val="Hyperlink"/>
          </w:rPr>
          <w:t>9</w:t>
        </w:r>
        <w:r w:rsidR="005375CC">
          <w:rPr>
            <w:rStyle w:val="Hyperlink"/>
          </w:rPr>
          <w:fldChar w:fldCharType="end"/>
        </w:r>
        <w:r>
          <w:t>–</w:t>
        </w:r>
        <w:r w:rsidR="005375CC">
          <w:fldChar w:fldCharType="begin"/>
        </w:r>
        <w:r w:rsidR="005375CC">
          <w:instrText xml:space="preserve"> HYPERLINK \l "ref-RijalSedimentaryancientDNA2021" \h </w:instrText>
        </w:r>
        <w:r w:rsidR="005375CC">
          <w:fldChar w:fldCharType="separate"/>
        </w:r>
        <w:r>
          <w:rPr>
            <w:rStyle w:val="Hyperlink"/>
          </w:rPr>
          <w:t>11</w:t>
        </w:r>
        <w:r w:rsidR="005375CC">
          <w:rPr>
            <w:rStyle w:val="Hyperlink"/>
          </w:rPr>
          <w:fldChar w:fldCharType="end"/>
        </w:r>
        <w:r>
          <w:t>]. Although recent time-series datasets are becoming available and highly useful to test temporal vegetation dynamics, they are relatively short in temporal duration [</w:t>
        </w:r>
        <w:r w:rsidR="005375CC">
          <w:fldChar w:fldCharType="begin"/>
        </w:r>
        <w:r w:rsidR="005375CC">
          <w:instrText xml:space="preserve"> HYPERLINK \l "ref-dornelas2018" \h </w:instrText>
        </w:r>
        <w:r w:rsidR="005375CC">
          <w:fldChar w:fldCharType="separate"/>
        </w:r>
        <w:r>
          <w:rPr>
            <w:rStyle w:val="Hyperlink"/>
          </w:rPr>
          <w:t>21</w:t>
        </w:r>
        <w:r w:rsidR="005375CC">
          <w:rPr>
            <w:rStyle w:val="Hyperlink"/>
          </w:rPr>
          <w:fldChar w:fldCharType="end"/>
        </w:r>
        <w:r>
          <w:t>]. Alternatively, sedimentary pollen data has been used to describe plant diversity dynamics over millennial time scales, reflecting plant diversity reasonably well [</w:t>
        </w:r>
        <w:r w:rsidR="005375CC">
          <w:fldChar w:fldCharType="begin"/>
        </w:r>
        <w:r w:rsidR="005375CC">
          <w:instrText xml:space="preserve"> HYPERLINK \l "ref-reitaluPatternsModernPollen2019" \h </w:instrText>
        </w:r>
        <w:r w:rsidR="005375CC">
          <w:fldChar w:fldCharType="separate"/>
        </w:r>
        <w:r>
          <w:rPr>
            <w:rStyle w:val="Hyperlink"/>
          </w:rPr>
          <w:t>22</w:t>
        </w:r>
        <w:r w:rsidR="005375CC">
          <w:rPr>
            <w:rStyle w:val="Hyperlink"/>
          </w:rPr>
          <w:fldChar w:fldCharType="end"/>
        </w:r>
        <w:r>
          <w:t>,</w:t>
        </w:r>
        <w:r w:rsidR="005375CC">
          <w:fldChar w:fldCharType="begin"/>
        </w:r>
        <w:r w:rsidR="005375CC">
          <w:instrText xml:space="preserve"> HYPERLINK \l "ref-blaus2020" \h </w:instrText>
        </w:r>
        <w:r w:rsidR="005375CC">
          <w:fldChar w:fldCharType="separate"/>
        </w:r>
        <w:r>
          <w:rPr>
            <w:rStyle w:val="Hyperlink"/>
          </w:rPr>
          <w:t>23</w:t>
        </w:r>
        <w:r w:rsidR="005375CC">
          <w:rPr>
            <w:rStyle w:val="Hyperlink"/>
          </w:rPr>
          <w:fldChar w:fldCharType="end"/>
        </w:r>
        <w:r>
          <w:t>] and providing important hints on how biodiversity may respond in the future [</w:t>
        </w:r>
        <w:r w:rsidR="005375CC">
          <w:fldChar w:fldCharType="begin"/>
        </w:r>
        <w:r w:rsidR="005375CC">
          <w:instrText xml:space="preserve"> HYPERLINK \l "Xaa91a3d633cbc63a6d9d37c150b3d9fd2b15fd5" \h </w:instrText>
        </w:r>
        <w:r w:rsidR="005375CC">
          <w:fldChar w:fldCharType="separate"/>
        </w:r>
        <w:r>
          <w:rPr>
            <w:rStyle w:val="Hyperlink"/>
          </w:rPr>
          <w:t>24</w:t>
        </w:r>
        <w:r w:rsidR="005375CC">
          <w:rPr>
            <w:rStyle w:val="Hyperlink"/>
          </w:rPr>
          <w:fldChar w:fldCharType="end"/>
        </w:r>
        <w:r>
          <w:t>].</w:t>
        </w:r>
      </w:ins>
      <w:moveToRangeStart w:id="40" w:author="Diego Pires Ferraz Da Trindade" w:date="2022-11-28T18:06:00Z" w:name="move120551198"/>
      <w:moveTo w:id="41" w:author="Diego Pires Ferraz Da Trindade" w:date="2022-11-28T18:06:00Z">
        <w:r>
          <w:t xml:space="preserve"> For instance, sedimentary pollen records have shown an increase in observed diversity after the transition from the Late Glacial period (14500 - 11650 cal. </w:t>
        </w:r>
        <w:proofErr w:type="spellStart"/>
        <w:r>
          <w:t>yr</w:t>
        </w:r>
        <w:proofErr w:type="spellEnd"/>
        <w:r>
          <w:t xml:space="preserve"> BP – calibrated years before present where present is 1950) to the early Holocene (11650 - 8200 cal. </w:t>
        </w:r>
        <w:proofErr w:type="spellStart"/>
        <w:r>
          <w:t>yr</w:t>
        </w:r>
        <w:proofErr w:type="spellEnd"/>
        <w:r>
          <w:t xml:space="preserve"> BP) due to warmer conditions [</w:t>
        </w:r>
      </w:moveTo>
      <w:moveToRangeEnd w:id="40"/>
      <w:ins w:id="42" w:author="Diego Pires Ferraz Da Trindade" w:date="2022-11-28T18:06:00Z">
        <w:r w:rsidR="005375CC">
          <w:fldChar w:fldCharType="begin"/>
        </w:r>
        <w:r w:rsidR="005375CC">
          <w:instrText xml:space="preserve"> HYPERLINK \l "Xaa91a3d633cbc63a6d9d37c150b3d9fd2b15fd5" \h </w:instrText>
        </w:r>
        <w:r w:rsidR="005375CC">
          <w:fldChar w:fldCharType="separate"/>
        </w:r>
        <w:r>
          <w:rPr>
            <w:rStyle w:val="Hyperlink"/>
          </w:rPr>
          <w:t>24</w:t>
        </w:r>
        <w:r w:rsidR="005375CC">
          <w:rPr>
            <w:rStyle w:val="Hyperlink"/>
          </w:rPr>
          <w:fldChar w:fldCharType="end"/>
        </w:r>
        <w:r>
          <w:t>,</w:t>
        </w:r>
        <w:r w:rsidR="005375CC">
          <w:fldChar w:fldCharType="begin"/>
        </w:r>
        <w:r w:rsidR="005375CC">
          <w:instrText xml:space="preserve"> HYPERLINK \l "ref-ReitaluNovelinsightspostglacial2015" \h </w:instrText>
        </w:r>
        <w:r w:rsidR="005375CC">
          <w:fldChar w:fldCharType="separate"/>
        </w:r>
        <w:r>
          <w:rPr>
            <w:rStyle w:val="Hyperlink"/>
          </w:rPr>
          <w:t>25</w:t>
        </w:r>
        <w:r w:rsidR="005375CC">
          <w:rPr>
            <w:rStyle w:val="Hyperlink"/>
          </w:rPr>
          <w:fldChar w:fldCharType="end"/>
        </w:r>
        <w:r>
          <w:t xml:space="preserve">]. Fluctuations in climatic conditions and an increase in human activities over the Holocene have increased the number of taxa, both in terrestrial and oceanic island </w:t>
        </w:r>
        <w:r>
          <w:lastRenderedPageBreak/>
          <w:t xml:space="preserve">ecosystems, as well as changed the trait profile of local communities. In Europe, during the Late Holocene (~4000 cal. </w:t>
        </w:r>
        <w:proofErr w:type="spellStart"/>
        <w:r>
          <w:t>yr</w:t>
        </w:r>
        <w:proofErr w:type="spellEnd"/>
        <w:r>
          <w:t xml:space="preserve"> BP), the introduction of agriculture created open landscapes and led to significant reductions in average height and seed size of plants by introducing herbaceous taxa and suppressing taller and large-seeded plants [</w:t>
        </w:r>
        <w:r w:rsidR="005375CC">
          <w:fldChar w:fldCharType="begin"/>
        </w:r>
        <w:r w:rsidR="005375CC">
          <w:instrText xml:space="preserve"> HYPERLINK \l "ref-ReitaluNovelinsightspostglacial2015" \h </w:instrText>
        </w:r>
        <w:r w:rsidR="005375CC">
          <w:fldChar w:fldCharType="separate"/>
        </w:r>
        <w:r>
          <w:rPr>
            <w:rStyle w:val="Hyperlink"/>
          </w:rPr>
          <w:t>25</w:t>
        </w:r>
        <w:r w:rsidR="005375CC">
          <w:rPr>
            <w:rStyle w:val="Hyperlink"/>
          </w:rPr>
          <w:fldChar w:fldCharType="end"/>
        </w:r>
        <w:r>
          <w:t>,</w:t>
        </w:r>
        <w:r w:rsidR="005375CC">
          <w:fldChar w:fldCharType="begin"/>
        </w:r>
        <w:r w:rsidR="005375CC">
          <w:instrText xml:space="preserve"> HYPERLINK \l "X6d21bbb1f1f59df031b2c851138fb61e4d17711" \h </w:instrText>
        </w:r>
        <w:r w:rsidR="005375CC">
          <w:fldChar w:fldCharType="separate"/>
        </w:r>
        <w:r>
          <w:rPr>
            <w:rStyle w:val="Hyperlink"/>
          </w:rPr>
          <w:t>26</w:t>
        </w:r>
        <w:r w:rsidR="005375CC">
          <w:rPr>
            <w:rStyle w:val="Hyperlink"/>
          </w:rPr>
          <w:fldChar w:fldCharType="end"/>
        </w:r>
        <w:r>
          <w:t xml:space="preserve">]. Although these patterns are well documented in observed </w:t>
        </w:r>
        <w:proofErr w:type="spellStart"/>
        <w:r>
          <w:t>palaeodiversity</w:t>
        </w:r>
        <w:proofErr w:type="spellEnd"/>
        <w:r>
          <w:t>, no studies have examined how these changes affected the suitability of species and, thereby, the dark diversity of local sites. However, theoretically, a similar overall pattern visible in taxonomic observed diversity of sedimentary pollen can be expected in dark diversity. For example, taxonomic dark diversity is expected to be low under harsher conditions, such as the LG period, because just a few species in the region would be able to cope with the extreme environmental conditions (i.e. low suitability) [</w:t>
        </w:r>
        <w:r w:rsidR="005375CC">
          <w:fldChar w:fldCharType="begin"/>
        </w:r>
        <w:r w:rsidR="005375CC">
          <w:instrText xml:space="preserve"> HYPERLINK \l "ref-TrindadeIntegratingdarkdiversity2021" \h </w:instrText>
        </w:r>
        <w:r w:rsidR="005375CC">
          <w:fldChar w:fldCharType="separate"/>
        </w:r>
        <w:r>
          <w:rPr>
            <w:rStyle w:val="Hyperlink"/>
          </w:rPr>
          <w:t>8</w:t>
        </w:r>
        <w:r w:rsidR="005375CC">
          <w:rPr>
            <w:rStyle w:val="Hyperlink"/>
          </w:rPr>
          <w:fldChar w:fldCharType="end"/>
        </w:r>
        <w:r>
          <w:t xml:space="preserve">]. As soon as conditions become more </w:t>
        </w:r>
        <w:proofErr w:type="spellStart"/>
        <w:r>
          <w:t>favourable</w:t>
        </w:r>
        <w:proofErr w:type="spellEnd"/>
        <w:r>
          <w:t xml:space="preserve"> (e.g. Early Holocene), more niches are created, increasing both the importance of biotic interactions (i.e. local competition) as well as the number of species in observed and dark diversity [</w:t>
        </w:r>
        <w:r w:rsidR="005375CC">
          <w:fldChar w:fldCharType="begin"/>
        </w:r>
        <w:r w:rsidR="005375CC">
          <w:instrText xml:space="preserve"> HYPERLINK \l "ref-Karger2015" \h </w:instrText>
        </w:r>
        <w:r w:rsidR="005375CC">
          <w:fldChar w:fldCharType="separate"/>
        </w:r>
        <w:r>
          <w:rPr>
            <w:rStyle w:val="Hyperlink"/>
          </w:rPr>
          <w:t>27</w:t>
        </w:r>
        <w:r w:rsidR="005375CC">
          <w:rPr>
            <w:rStyle w:val="Hyperlink"/>
          </w:rPr>
          <w:fldChar w:fldCharType="end"/>
        </w:r>
        <w:r>
          <w:t>,</w:t>
        </w:r>
        <w:r w:rsidR="005375CC">
          <w:fldChar w:fldCharType="begin"/>
        </w:r>
        <w:r w:rsidR="005375CC">
          <w:instrText xml:space="preserve"> HYPERLINK \l "ref-PaquetteBioticinteractionsare2021" \h </w:instrText>
        </w:r>
        <w:r w:rsidR="005375CC">
          <w:fldChar w:fldCharType="separate"/>
        </w:r>
        <w:r>
          <w:rPr>
            <w:rStyle w:val="Hyperlink"/>
          </w:rPr>
          <w:t>28</w:t>
        </w:r>
        <w:r w:rsidR="005375CC">
          <w:rPr>
            <w:rStyle w:val="Hyperlink"/>
          </w:rPr>
          <w:fldChar w:fldCharType="end"/>
        </w:r>
        <w:r>
          <w:t>]. Palaeoecological studies have shown that although biodiversity has tracked climate changes relatively fast in the past, some species might have faced some expansion lags – either due to dispersal or establishment limitations [</w:t>
        </w:r>
        <w:r w:rsidR="005375CC">
          <w:fldChar w:fldCharType="begin"/>
        </w:r>
        <w:r w:rsidR="005375CC">
          <w:instrText xml:space="preserve"> HYPERLINK \l "ref-RijalSedimentaryancientDNA2021" \h </w:instrText>
        </w:r>
        <w:r w:rsidR="005375CC">
          <w:fldChar w:fldCharType="separate"/>
        </w:r>
        <w:r>
          <w:rPr>
            <w:rStyle w:val="Hyperlink"/>
          </w:rPr>
          <w:t>11</w:t>
        </w:r>
        <w:r w:rsidR="005375CC">
          <w:rPr>
            <w:rStyle w:val="Hyperlink"/>
          </w:rPr>
          <w:fldChar w:fldCharType="end"/>
        </w:r>
        <w:r>
          <w:t>,</w:t>
        </w:r>
        <w:r w:rsidR="005375CC">
          <w:fldChar w:fldCharType="begin"/>
        </w:r>
        <w:r w:rsidR="005375CC">
          <w:instrText xml:space="preserve"> HYPERLINK \l "ref-GieseckePatternsdynamicsEuropean2017" \h </w:instrText>
        </w:r>
        <w:r w:rsidR="005375CC">
          <w:fldChar w:fldCharType="separate"/>
        </w:r>
        <w:r>
          <w:rPr>
            <w:rStyle w:val="Hyperlink"/>
          </w:rPr>
          <w:t>29</w:t>
        </w:r>
        <w:r w:rsidR="005375CC">
          <w:rPr>
            <w:rStyle w:val="Hyperlink"/>
          </w:rPr>
          <w:fldChar w:fldCharType="end"/>
        </w:r>
        <w:r>
          <w:t>].</w:t>
        </w:r>
      </w:ins>
      <w:moveToRangeStart w:id="43" w:author="Diego Pires Ferraz Da Trindade" w:date="2022-11-28T18:06:00Z" w:name="move120551199"/>
      <w:moveTo w:id="44" w:author="Diego Pires Ferraz Da Trindade" w:date="2022-11-28T18:06:00Z">
        <w:r>
          <w:t xml:space="preserve"> These species were likely in dark diversity, and some functional traits may have hampered their colonization or establishment (i.e. poor dispersers and/or weak competitors).</w:t>
        </w:r>
      </w:moveTo>
    </w:p>
    <w:moveToRangeEnd w:id="43"/>
    <w:p w14:paraId="6E18061B" w14:textId="77777777" w:rsidR="00ED2A7C" w:rsidRDefault="004A0B8A">
      <w:pPr>
        <w:pStyle w:val="FirstParagraph"/>
        <w:rPr>
          <w:del w:id="45" w:author="Diego Pires Ferraz Da Trindade" w:date="2022-11-28T18:06:00Z"/>
        </w:rPr>
      </w:pPr>
      <w:del w:id="46" w:author="Diego Pires Ferraz Da Trindade" w:date="2022-11-28T18:06:00Z">
        <w:r>
          <w:delText>Global change effects (e.g. climate and land-use change) are causing high extinction rates and migration of species, reshuffling biodiversity worldwide. These rapid changes in biodiversity are threatening ecosystem functionality and stability and, consequently, human well-being [</w:delText>
        </w:r>
        <w:r w:rsidR="005375CC">
          <w:fldChar w:fldCharType="begin"/>
        </w:r>
        <w:r w:rsidR="005375CC">
          <w:delInstrText xml:space="preserve"> HYPERLINK \l "X06b9f0f7da46ac5a06cbde99a1eed2e7e4b5a60" \h </w:delInstrText>
        </w:r>
        <w:r w:rsidR="005375CC">
          <w:fldChar w:fldCharType="separate"/>
        </w:r>
        <w:r>
          <w:rPr>
            <w:rStyle w:val="Hyperlink"/>
          </w:rPr>
          <w:delText>1</w:delText>
        </w:r>
        <w:r w:rsidR="005375CC">
          <w:rPr>
            <w:rStyle w:val="Hyperlink"/>
          </w:rPr>
          <w:fldChar w:fldCharType="end"/>
        </w:r>
        <w:r>
          <w:delText>]. However, our understanding of the consequences of biodiversity change is hampered by the relative lack of knowledge on how different biodiversity facets (i.e. taxonomic and functional diversity) change across spatial and temporal scales [</w:delText>
        </w:r>
        <w:r w:rsidR="005375CC">
          <w:fldChar w:fldCharType="begin"/>
        </w:r>
        <w:r w:rsidR="005375CC">
          <w:delInstrText xml:space="preserve"> HYPERLINK \l "ref-mcgill2015" \h </w:delInstrText>
        </w:r>
        <w:r w:rsidR="005375CC">
          <w:fldChar w:fldCharType="separate"/>
        </w:r>
        <w:r>
          <w:rPr>
            <w:rStyle w:val="Hyperlink"/>
          </w:rPr>
          <w:delText>2</w:delText>
        </w:r>
        <w:r w:rsidR="005375CC">
          <w:rPr>
            <w:rStyle w:val="Hyperlink"/>
          </w:rPr>
          <w:fldChar w:fldCharType="end"/>
        </w:r>
        <w:r>
          <w:delText>–</w:delText>
        </w:r>
        <w:r w:rsidR="005375CC">
          <w:fldChar w:fldCharType="begin"/>
        </w:r>
        <w:r w:rsidR="005375CC">
          <w:delInstrText xml:space="preserve"> HYPERLINK \l "ref-jarzyna2018" \h </w:delInstrText>
        </w:r>
        <w:r w:rsidR="005375CC">
          <w:fldChar w:fldCharType="separate"/>
        </w:r>
        <w:r>
          <w:rPr>
            <w:rStyle w:val="Hyperlink"/>
          </w:rPr>
          <w:delText>4</w:delText>
        </w:r>
        <w:r w:rsidR="005375CC">
          <w:rPr>
            <w:rStyle w:val="Hyperlink"/>
          </w:rPr>
          <w:fldChar w:fldCharType="end"/>
        </w:r>
        <w:r>
          <w:delText xml:space="preserve">]. For instance, species’ responses to </w:delText>
        </w:r>
        <w:r>
          <w:lastRenderedPageBreak/>
          <w:delText>environmental changes and their roles in ecosystems depend on their functional traits — measurable characteristics of an individual organism [</w:delText>
        </w:r>
        <w:r w:rsidR="005375CC">
          <w:fldChar w:fldCharType="begin"/>
        </w:r>
        <w:r w:rsidR="005375CC">
          <w:delInstrText xml:space="preserve"> HYPERLINK \l "ref-Dawsontraitstraitecologists2021" \h </w:delInstrText>
        </w:r>
        <w:r w:rsidR="005375CC">
          <w:fldChar w:fldCharType="separate"/>
        </w:r>
        <w:r>
          <w:rPr>
            <w:rStyle w:val="Hyperlink"/>
          </w:rPr>
          <w:delText>5</w:delText>
        </w:r>
        <w:r w:rsidR="005375CC">
          <w:rPr>
            <w:rStyle w:val="Hyperlink"/>
          </w:rPr>
          <w:fldChar w:fldCharType="end"/>
        </w:r>
        <w:r>
          <w:delText>]. Consequently, the extinction or arrival of species bearing unique functional trait values (i.e. species with traits that are not present or are relatively rare among the other species in an assemblage) should have larger impacts on ecosystem processes than the extinction or arrival of species presenting more redundant traits [</w:delText>
        </w:r>
        <w:r w:rsidR="005375CC">
          <w:fldChar w:fldCharType="begin"/>
        </w:r>
        <w:r w:rsidR="005375CC">
          <w:delInstrText xml:space="preserve"> HYPERLINK \l "ref-CarmonaErosionglobalfunctional2021" \h </w:delInstrText>
        </w:r>
        <w:r w:rsidR="005375CC">
          <w:fldChar w:fldCharType="separate"/>
        </w:r>
        <w:r>
          <w:rPr>
            <w:rStyle w:val="Hyperlink"/>
          </w:rPr>
          <w:delText>6</w:delText>
        </w:r>
        <w:r w:rsidR="005375CC">
          <w:rPr>
            <w:rStyle w:val="Hyperlink"/>
          </w:rPr>
          <w:fldChar w:fldCharType="end"/>
        </w:r>
        <w:r>
          <w:delText>,</w:delText>
        </w:r>
        <w:r w:rsidR="005375CC">
          <w:fldChar w:fldCharType="begin"/>
        </w:r>
        <w:r w:rsidR="005375CC">
          <w:delInstrText xml:space="preserve"> HYPERLINK \l "ref-hillebrand2018" \h </w:delInstrText>
        </w:r>
        <w:r w:rsidR="005375CC">
          <w:fldChar w:fldCharType="separate"/>
        </w:r>
        <w:r>
          <w:rPr>
            <w:rStyle w:val="Hyperlink"/>
          </w:rPr>
          <w:delText>7</w:delText>
        </w:r>
        <w:r w:rsidR="005375CC">
          <w:rPr>
            <w:rStyle w:val="Hyperlink"/>
          </w:rPr>
          <w:fldChar w:fldCharType="end"/>
        </w:r>
        <w:r>
          <w:delText>]. Moreover, global changes affect biodiversity differently at smaller and larger scales [</w:delText>
        </w:r>
        <w:r w:rsidR="005375CC">
          <w:fldChar w:fldCharType="begin"/>
        </w:r>
        <w:r w:rsidR="005375CC">
          <w:delInstrText xml:space="preserve"> HYPERLINK \l "ref-VellendPlantbiodiversitychange2017" \h </w:delInstrText>
        </w:r>
        <w:r w:rsidR="005375CC">
          <w:fldChar w:fldCharType="separate"/>
        </w:r>
        <w:r>
          <w:rPr>
            <w:rStyle w:val="Hyperlink"/>
          </w:rPr>
          <w:delText>8</w:delText>
        </w:r>
        <w:r w:rsidR="005375CC">
          <w:rPr>
            <w:rStyle w:val="Hyperlink"/>
          </w:rPr>
          <w:fldChar w:fldCharType="end"/>
        </w:r>
        <w:r>
          <w:delText>], and biodiversity responses are usually time-delayed [</w:delText>
        </w:r>
        <w:r w:rsidR="005375CC">
          <w:fldChar w:fldCharType="begin"/>
        </w:r>
        <w:r w:rsidR="005375CC">
          <w:delInstrText xml:space="preserve"> HYPERLINK \l "ref-kuussaari2009" \h </w:delInstrText>
        </w:r>
        <w:r w:rsidR="005375CC">
          <w:fldChar w:fldCharType="separate"/>
        </w:r>
        <w:r>
          <w:rPr>
            <w:rStyle w:val="Hyperlink"/>
          </w:rPr>
          <w:delText>9</w:delText>
        </w:r>
        <w:r w:rsidR="005375CC">
          <w:rPr>
            <w:rStyle w:val="Hyperlink"/>
          </w:rPr>
          <w:fldChar w:fldCharType="end"/>
        </w:r>
        <w:r>
          <w:delText>]. Thus, integrating information on how both taxonomic and functional diversities change across spatial and long temporal scales is timely but still incipient in ecology [</w:delText>
        </w:r>
        <w:r w:rsidR="005375CC">
          <w:fldChar w:fldCharType="begin"/>
        </w:r>
        <w:r w:rsidR="005375CC">
          <w:delInstrText xml:space="preserve"> HYPERLINK \l "ref-blonder2015" \h </w:delInstrText>
        </w:r>
        <w:r w:rsidR="005375CC">
          <w:fldChar w:fldCharType="separate"/>
        </w:r>
        <w:r>
          <w:rPr>
            <w:rStyle w:val="Hyperlink"/>
          </w:rPr>
          <w:delText>10</w:delText>
        </w:r>
        <w:r w:rsidR="005375CC">
          <w:rPr>
            <w:rStyle w:val="Hyperlink"/>
          </w:rPr>
          <w:fldChar w:fldCharType="end"/>
        </w:r>
        <w:r>
          <w:delText>,</w:delText>
        </w:r>
        <w:r w:rsidR="005375CC">
          <w:fldChar w:fldCharType="begin"/>
        </w:r>
        <w:r w:rsidR="005375CC">
          <w:delInstrText xml:space="preserve"> HYPERLINK \l "ref-knightCommunityAssemblyClimate2019" \h </w:delInstrText>
        </w:r>
        <w:r w:rsidR="005375CC">
          <w:fldChar w:fldCharType="separate"/>
        </w:r>
        <w:r>
          <w:rPr>
            <w:rStyle w:val="Hyperlink"/>
          </w:rPr>
          <w:delText>11</w:delText>
        </w:r>
        <w:r w:rsidR="005375CC">
          <w:rPr>
            <w:rStyle w:val="Hyperlink"/>
          </w:rPr>
          <w:fldChar w:fldCharType="end"/>
        </w:r>
        <w:r>
          <w:delText>].</w:delText>
        </w:r>
      </w:del>
    </w:p>
    <w:p w14:paraId="17ED41E3" w14:textId="73AE8A1C" w:rsidR="0059667D" w:rsidRDefault="004A0B8A">
      <w:pPr>
        <w:pStyle w:val="BodyText"/>
      </w:pPr>
      <w:del w:id="47" w:author="Diego Pires Ferraz Da Trindade" w:date="2022-11-28T18:06:00Z">
        <w:r>
          <w:delText>Local communities are usually a subset of species available in the region that are able to colonize and establish under a given site’s condition (i.e. ecological filtered species pool) [</w:delText>
        </w:r>
        <w:r w:rsidR="005375CC">
          <w:fldChar w:fldCharType="begin"/>
        </w:r>
        <w:r w:rsidR="005375CC">
          <w:delInstrText xml:space="preserve"> HYPERLINK \l "ref-zobel2016" \h </w:delInstrText>
        </w:r>
        <w:r w:rsidR="005375CC">
          <w:fldChar w:fldCharType="separate"/>
        </w:r>
        <w:r>
          <w:rPr>
            <w:rStyle w:val="Hyperlink"/>
          </w:rPr>
          <w:delText>12</w:delText>
        </w:r>
        <w:r w:rsidR="005375CC">
          <w:rPr>
            <w:rStyle w:val="Hyperlink"/>
          </w:rPr>
          <w:fldChar w:fldCharType="end"/>
        </w:r>
        <w:r>
          <w:delText>]. In each local site, some of those ecologically filtered species have been established (observed diversity), whereas other species, even though present in the region and able to tolerate the local ecological conditions, are absent and form the dark diversity of that site [</w:delText>
        </w:r>
        <w:r w:rsidR="005375CC">
          <w:fldChar w:fldCharType="begin"/>
        </w:r>
        <w:r w:rsidR="005375CC">
          <w:delInstrText xml:space="preserve"> HYPERLINK \l "ref-pärtel2011" \h </w:delInstrText>
        </w:r>
        <w:r w:rsidR="005375CC">
          <w:fldChar w:fldCharType="separate"/>
        </w:r>
        <w:r>
          <w:rPr>
            <w:rStyle w:val="Hyperlink"/>
          </w:rPr>
          <w:delText>13</w:delText>
        </w:r>
        <w:r w:rsidR="005375CC">
          <w:rPr>
            <w:rStyle w:val="Hyperlink"/>
          </w:rPr>
          <w:fldChar w:fldCharType="end"/>
        </w:r>
        <w:r>
          <w:delText>]. Dark diversity then creates an operational link between local and regional scales and, together with observed diversity, enables to define how much biodiversity is locally realised using the community completeness index [</w:delText>
        </w:r>
        <w:r w:rsidR="005375CC">
          <w:fldChar w:fldCharType="begin"/>
        </w:r>
        <w:r w:rsidR="005375CC">
          <w:delInstrText xml:space="preserve"> HYPERLINK \l "Xef9e04fe3cdd13a14258346519804d18e8b2838" \h </w:delInstrText>
        </w:r>
        <w:r w:rsidR="005375CC">
          <w:fldChar w:fldCharType="separate"/>
        </w:r>
        <w:r>
          <w:rPr>
            <w:rStyle w:val="Hyperlink"/>
          </w:rPr>
          <w:delText>14</w:delText>
        </w:r>
        <w:r w:rsidR="005375CC">
          <w:rPr>
            <w:rStyle w:val="Hyperlink"/>
          </w:rPr>
          <w:fldChar w:fldCharType="end"/>
        </w:r>
        <w:r>
          <w:delText>]. Examining the causes of species absence is crucial to understand how different environmental and biotic filters shape local communities, but also to assess the effect of global change drivers on biodiversity change [</w:delText>
        </w:r>
        <w:r w:rsidR="005375CC">
          <w:fldChar w:fldCharType="begin"/>
        </w:r>
        <w:r w:rsidR="005375CC">
          <w:delInstrText xml:space="preserve"> HYPERLINK \l "ref-trindade2020" \h </w:delInstrText>
        </w:r>
        <w:r w:rsidR="005375CC">
          <w:fldChar w:fldCharType="separate"/>
        </w:r>
        <w:r>
          <w:rPr>
            <w:rStyle w:val="Hyperlink"/>
          </w:rPr>
          <w:delText>15</w:delText>
        </w:r>
        <w:r w:rsidR="005375CC">
          <w:rPr>
            <w:rStyle w:val="Hyperlink"/>
          </w:rPr>
          <w:fldChar w:fldCharType="end"/>
        </w:r>
        <w:r>
          <w:delText>]. While taxonomic dark diversity enables to identify which or how many suitable species are locally absent, functional information can help to understand why those species are absent [</w:delText>
        </w:r>
        <w:r w:rsidR="005375CC">
          <w:fldChar w:fldCharType="begin"/>
        </w:r>
        <w:r w:rsidR="005375CC">
          <w:delInstrText xml:space="preserve"> HYPERLINK \l "ref-TrindadeIntegratingdarkdiversity2021" \h </w:delInstrText>
        </w:r>
        <w:r w:rsidR="005375CC">
          <w:fldChar w:fldCharType="separate"/>
        </w:r>
        <w:r>
          <w:rPr>
            <w:rStyle w:val="Hyperlink"/>
          </w:rPr>
          <w:delText>16</w:delText>
        </w:r>
        <w:r w:rsidR="005375CC">
          <w:rPr>
            <w:rStyle w:val="Hyperlink"/>
          </w:rPr>
          <w:fldChar w:fldCharType="end"/>
        </w:r>
        <w:r>
          <w:delText>]. For example, studies considering mean trait values of species in dry calcareous grasslands have shown that species found in dark diversity are usually dispersal limited and have a lower stress tolerance [</w:delText>
        </w:r>
        <w:r w:rsidR="005375CC">
          <w:fldChar w:fldCharType="begin"/>
        </w:r>
        <w:r w:rsidR="005375CC">
          <w:delInstrText xml:space="preserve"> HYPERLINK \l "ref-moeslund2017" \h </w:delInstrText>
        </w:r>
        <w:r w:rsidR="005375CC">
          <w:fldChar w:fldCharType="separate"/>
        </w:r>
        <w:r>
          <w:rPr>
            <w:rStyle w:val="Hyperlink"/>
          </w:rPr>
          <w:delText>17</w:delText>
        </w:r>
        <w:r w:rsidR="005375CC">
          <w:rPr>
            <w:rStyle w:val="Hyperlink"/>
          </w:rPr>
          <w:fldChar w:fldCharType="end"/>
        </w:r>
        <w:r>
          <w:delText>,</w:delText>
        </w:r>
        <w:r w:rsidR="005375CC">
          <w:fldChar w:fldCharType="begin"/>
        </w:r>
        <w:r w:rsidR="005375CC">
          <w:delInstrText xml:space="preserve"> HYPERLINK \l "ref-riibak2015" \h </w:delInstrText>
        </w:r>
        <w:r w:rsidR="005375CC">
          <w:fldChar w:fldCharType="separate"/>
        </w:r>
        <w:r>
          <w:rPr>
            <w:rStyle w:val="Hyperlink"/>
          </w:rPr>
          <w:delText>18</w:delText>
        </w:r>
        <w:r w:rsidR="005375CC">
          <w:rPr>
            <w:rStyle w:val="Hyperlink"/>
          </w:rPr>
          <w:fldChar w:fldCharType="end"/>
        </w:r>
        <w:r>
          <w:delText xml:space="preserve">]. Different functional traits can </w:delText>
        </w:r>
        <w:r>
          <w:lastRenderedPageBreak/>
          <w:delText>indicate different mechanisms behind taxa absences.</w:delText>
        </w:r>
      </w:del>
      <w:ins w:id="48" w:author="Diego Pires Ferraz Da Trindade" w:date="2022-11-28T18:06:00Z">
        <w:r w:rsidR="002734C0">
          <w:t>Different functional traits can indicate mechanisms behind absences of plant taxa.</w:t>
        </w:r>
      </w:ins>
      <w:r w:rsidR="002734C0">
        <w:t xml:space="preserve"> For example, taller plants tend to disperse propagules at longer distances and intercept more light </w:t>
      </w:r>
      <w:del w:id="49" w:author="Diego Pires Ferraz Da Trindade" w:date="2022-11-28T18:06:00Z">
        <w:r>
          <w:delText>[</w:delText>
        </w:r>
      </w:del>
      <w:ins w:id="50" w:author="Diego Pires Ferraz Da Trindade" w:date="2022-11-28T18:06:00Z">
        <w:r w:rsidR="002734C0">
          <w:t>than shorter plants [</w:t>
        </w:r>
      </w:ins>
      <w:r w:rsidR="005375CC">
        <w:fldChar w:fldCharType="begin"/>
      </w:r>
      <w:r w:rsidR="005375CC">
        <w:instrText xml:space="preserve"> HYPERLINK \l "ref-ThomsonSeeddispersaldistance2011" \h </w:instrText>
      </w:r>
      <w:r w:rsidR="005375CC">
        <w:fldChar w:fldCharType="separate"/>
      </w:r>
      <w:del w:id="51" w:author="Diego Pires Ferraz Da Trindade" w:date="2022-11-28T18:06:00Z">
        <w:r>
          <w:rPr>
            <w:rStyle w:val="Hyperlink"/>
          </w:rPr>
          <w:delText>19</w:delText>
        </w:r>
      </w:del>
      <w:ins w:id="52" w:author="Diego Pires Ferraz Da Trindade" w:date="2022-11-28T18:06:00Z">
        <w:r w:rsidR="002734C0">
          <w:rPr>
            <w:rStyle w:val="Hyperlink"/>
          </w:rPr>
          <w:t>30</w:t>
        </w:r>
      </w:ins>
      <w:r w:rsidR="005375CC">
        <w:rPr>
          <w:rStyle w:val="Hyperlink"/>
        </w:rPr>
        <w:fldChar w:fldCharType="end"/>
      </w:r>
      <w:r w:rsidR="002734C0">
        <w:t>–</w:t>
      </w:r>
      <w:r w:rsidR="005375CC">
        <w:fldChar w:fldCharType="begin"/>
      </w:r>
      <w:r w:rsidR="005375CC">
        <w:instrText xml:space="preserve"> HYPERLINK \l "ref-díaz2016" \h </w:instrText>
      </w:r>
      <w:r w:rsidR="005375CC">
        <w:fldChar w:fldCharType="separate"/>
      </w:r>
      <w:del w:id="53" w:author="Diego Pires Ferraz Da Trindade" w:date="2022-11-28T18:06:00Z">
        <w:r>
          <w:rPr>
            <w:rStyle w:val="Hyperlink"/>
          </w:rPr>
          <w:delText>21</w:delText>
        </w:r>
      </w:del>
      <w:ins w:id="54" w:author="Diego Pires Ferraz Da Trindade" w:date="2022-11-28T18:06:00Z">
        <w:r w:rsidR="002734C0">
          <w:rPr>
            <w:rStyle w:val="Hyperlink"/>
          </w:rPr>
          <w:t>32</w:t>
        </w:r>
      </w:ins>
      <w:r w:rsidR="005375CC">
        <w:rPr>
          <w:rStyle w:val="Hyperlink"/>
        </w:rPr>
        <w:fldChar w:fldCharType="end"/>
      </w:r>
      <w:del w:id="55" w:author="Diego Pires Ferraz Da Trindade" w:date="2022-11-28T18:06:00Z">
        <w:r>
          <w:delText>], whereas large</w:delText>
        </w:r>
      </w:del>
      <w:ins w:id="56" w:author="Diego Pires Ferraz Da Trindade" w:date="2022-11-28T18:06:00Z">
        <w:r w:rsidR="002734C0">
          <w:t>]. Large</w:t>
        </w:r>
      </w:ins>
      <w:r w:rsidR="002734C0">
        <w:t>-seeded species produce fewer seeds but have better chances of establishing during the seedling phase [</w:t>
      </w:r>
      <w:r w:rsidR="005375CC">
        <w:fldChar w:fldCharType="begin"/>
      </w:r>
      <w:r w:rsidR="005375CC">
        <w:instrText xml:space="preserve"> HYPERLINK \l "ref-harrison2019" \h </w:instrText>
      </w:r>
      <w:r w:rsidR="005375CC">
        <w:fldChar w:fldCharType="separate"/>
      </w:r>
      <w:del w:id="57" w:author="Diego Pires Ferraz Da Trindade" w:date="2022-11-28T18:06:00Z">
        <w:r>
          <w:rPr>
            <w:rStyle w:val="Hyperlink"/>
          </w:rPr>
          <w:delText>22</w:delText>
        </w:r>
      </w:del>
      <w:ins w:id="58" w:author="Diego Pires Ferraz Da Trindade" w:date="2022-11-28T18:06:00Z">
        <w:r w:rsidR="002734C0">
          <w:rPr>
            <w:rStyle w:val="Hyperlink"/>
          </w:rPr>
          <w:t>33</w:t>
        </w:r>
      </w:ins>
      <w:r w:rsidR="005375CC">
        <w:rPr>
          <w:rStyle w:val="Hyperlink"/>
        </w:rPr>
        <w:fldChar w:fldCharType="end"/>
      </w:r>
      <w:r w:rsidR="002734C0">
        <w:t>,</w:t>
      </w:r>
      <w:r w:rsidR="005375CC">
        <w:fldChar w:fldCharType="begin"/>
      </w:r>
      <w:r w:rsidR="005375CC">
        <w:instrText xml:space="preserve"> HYPERLINK \l "ref-moles2006" \h </w:instrText>
      </w:r>
      <w:r w:rsidR="005375CC">
        <w:fldChar w:fldCharType="separate"/>
      </w:r>
      <w:del w:id="59" w:author="Diego Pires Ferraz Da Trindade" w:date="2022-11-28T18:06:00Z">
        <w:r>
          <w:rPr>
            <w:rStyle w:val="Hyperlink"/>
          </w:rPr>
          <w:delText>23</w:delText>
        </w:r>
      </w:del>
      <w:ins w:id="60" w:author="Diego Pires Ferraz Da Trindade" w:date="2022-11-28T18:06:00Z">
        <w:r w:rsidR="002734C0">
          <w:rPr>
            <w:rStyle w:val="Hyperlink"/>
          </w:rPr>
          <w:t>34</w:t>
        </w:r>
      </w:ins>
      <w:r w:rsidR="005375CC">
        <w:rPr>
          <w:rStyle w:val="Hyperlink"/>
        </w:rPr>
        <w:fldChar w:fldCharType="end"/>
      </w:r>
      <w:r w:rsidR="002734C0">
        <w:t>] and usually have different vectors (i.e. animals, water etc.), enhancing their long-distance dispersal [</w:t>
      </w:r>
      <w:r w:rsidR="005375CC">
        <w:fldChar w:fldCharType="begin"/>
      </w:r>
      <w:r w:rsidR="005375CC">
        <w:instrText xml:space="preserve"> HYPERLINK \l "ref-westoby1998" \h </w:instrText>
      </w:r>
      <w:r w:rsidR="005375CC">
        <w:fldChar w:fldCharType="separate"/>
      </w:r>
      <w:del w:id="61" w:author="Diego Pires Ferraz Da Trindade" w:date="2022-11-28T18:06:00Z">
        <w:r>
          <w:rPr>
            <w:rStyle w:val="Hyperlink"/>
          </w:rPr>
          <w:delText>24</w:delText>
        </w:r>
      </w:del>
      <w:ins w:id="62" w:author="Diego Pires Ferraz Da Trindade" w:date="2022-11-28T18:06:00Z">
        <w:r w:rsidR="002734C0">
          <w:rPr>
            <w:rStyle w:val="Hyperlink"/>
          </w:rPr>
          <w:t>35</w:t>
        </w:r>
      </w:ins>
      <w:r w:rsidR="005375CC">
        <w:rPr>
          <w:rStyle w:val="Hyperlink"/>
        </w:rPr>
        <w:fldChar w:fldCharType="end"/>
      </w:r>
      <w:del w:id="63" w:author="Diego Pires Ferraz Da Trindade" w:date="2022-11-28T18:06:00Z">
        <w:r>
          <w:delText>].</w:delText>
        </w:r>
      </w:del>
      <w:ins w:id="64" w:author="Diego Pires Ferraz Da Trindade" w:date="2022-11-28T18:06:00Z">
        <w:r w:rsidR="002734C0">
          <w:t>–</w:t>
        </w:r>
        <w:r w:rsidR="005375CC">
          <w:fldChar w:fldCharType="begin"/>
        </w:r>
        <w:r w:rsidR="005375CC">
          <w:instrText xml:space="preserve"> HYPERLINK \l "ref-NathanMechanismslongdistanceseed2008" \h </w:instrText>
        </w:r>
        <w:r w:rsidR="005375CC">
          <w:fldChar w:fldCharType="separate"/>
        </w:r>
        <w:r w:rsidR="002734C0">
          <w:rPr>
            <w:rStyle w:val="Hyperlink"/>
          </w:rPr>
          <w:t>37</w:t>
        </w:r>
        <w:r w:rsidR="005375CC">
          <w:rPr>
            <w:rStyle w:val="Hyperlink"/>
          </w:rPr>
          <w:fldChar w:fldCharType="end"/>
        </w:r>
        <w:r w:rsidR="002734C0">
          <w:t>]. Recent palaeoecological studies, for instance, have suggested that species with high seed mass were more likely to be able to track climate changes over the Holocene due to zoochory (i.e. animal dispersal) [</w:t>
        </w:r>
        <w:r w:rsidR="005375CC">
          <w:fldChar w:fldCharType="begin"/>
        </w:r>
        <w:r w:rsidR="005375CC">
          <w:instrText xml:space="preserve"> HYPERLINK \l "ref-knightCommunityAssemblyClimate2019" \h </w:instrText>
        </w:r>
        <w:r w:rsidR="005375CC">
          <w:fldChar w:fldCharType="separate"/>
        </w:r>
        <w:r w:rsidR="002734C0">
          <w:rPr>
            <w:rStyle w:val="Hyperlink"/>
          </w:rPr>
          <w:t>10</w:t>
        </w:r>
        <w:r w:rsidR="005375CC">
          <w:rPr>
            <w:rStyle w:val="Hyperlink"/>
          </w:rPr>
          <w:fldChar w:fldCharType="end"/>
        </w:r>
        <w:r w:rsidR="002734C0">
          <w:t>,</w:t>
        </w:r>
        <w:r w:rsidR="005375CC">
          <w:fldChar w:fldCharType="begin"/>
        </w:r>
        <w:r w:rsidR="005375CC">
          <w:instrText xml:space="preserve"> HYPERLINK \l "ref-butterfield2019" \h </w:instrText>
        </w:r>
        <w:r w:rsidR="005375CC">
          <w:fldChar w:fldCharType="separate"/>
        </w:r>
        <w:r w:rsidR="002734C0">
          <w:rPr>
            <w:rStyle w:val="Hyperlink"/>
          </w:rPr>
          <w:t>38</w:t>
        </w:r>
        <w:r w:rsidR="005375CC">
          <w:rPr>
            <w:rStyle w:val="Hyperlink"/>
          </w:rPr>
          <w:fldChar w:fldCharType="end"/>
        </w:r>
        <w:r w:rsidR="002734C0">
          <w:t>].</w:t>
        </w:r>
      </w:ins>
      <w:r w:rsidR="002734C0">
        <w:t xml:space="preserve"> Traits related to leaf economics, such as specific leaf area (SLA</w:t>
      </w:r>
      <w:del w:id="65" w:author="Diego Pires Ferraz Da Trindade" w:date="2022-11-28T18:06:00Z">
        <w:r>
          <w:delText>) can</w:delText>
        </w:r>
      </w:del>
      <w:ins w:id="66" w:author="Diego Pires Ferraz Da Trindade" w:date="2022-11-28T18:06:00Z">
        <w:r w:rsidR="002734C0">
          <w:t>),</w:t>
        </w:r>
      </w:ins>
      <w:r w:rsidR="002734C0">
        <w:t xml:space="preserve"> help</w:t>
      </w:r>
      <w:ins w:id="67" w:author="Diego Pires Ferraz Da Trindade" w:date="2022-11-28T18:06:00Z">
        <w:r w:rsidR="002734C0">
          <w:t xml:space="preserve"> with</w:t>
        </w:r>
      </w:ins>
      <w:r w:rsidR="002734C0">
        <w:t xml:space="preserve"> examining the </w:t>
      </w:r>
      <w:del w:id="68" w:author="Diego Pires Ferraz Da Trindade" w:date="2022-11-28T18:06:00Z">
        <w:r>
          <w:delText xml:space="preserve">effect of the </w:delText>
        </w:r>
      </w:del>
      <w:r w:rsidR="002734C0">
        <w:t xml:space="preserve">trade-off between </w:t>
      </w:r>
      <w:del w:id="69" w:author="Diego Pires Ferraz Da Trindade" w:date="2022-11-28T18:06:00Z">
        <w:r>
          <w:delText>having</w:delText>
        </w:r>
      </w:del>
      <w:ins w:id="70" w:author="Diego Pires Ferraz Da Trindade" w:date="2022-11-28T18:06:00Z">
        <w:r w:rsidR="002734C0">
          <w:t>growing fast by producing softer tissues (resource-acquisitive strategies -</w:t>
        </w:r>
      </w:ins>
      <w:r w:rsidR="002734C0">
        <w:t xml:space="preserve"> high </w:t>
      </w:r>
      <w:del w:id="71" w:author="Diego Pires Ferraz Da Trindade" w:date="2022-11-28T18:06:00Z">
        <w:r>
          <w:delText xml:space="preserve">competitive ability (high SLA - generally favored under benign </w:delText>
        </w:r>
      </w:del>
      <w:ins w:id="72" w:author="Diego Pires Ferraz Da Trindade" w:date="2022-11-28T18:06:00Z">
        <w:r w:rsidR="002734C0">
          <w:t>SLA) or growing slow but being more stress tolerant (conservative strategies - low SLA) [</w:t>
        </w:r>
        <w:r w:rsidR="005375CC">
          <w:fldChar w:fldCharType="begin"/>
        </w:r>
        <w:r w:rsidR="005375CC">
          <w:instrText xml:space="preserve"> HYPERLINK \l "ref-Reichworldwidefastslow2014" \h </w:instrText>
        </w:r>
        <w:r w:rsidR="005375CC">
          <w:fldChar w:fldCharType="separate"/>
        </w:r>
        <w:r w:rsidR="002734C0">
          <w:rPr>
            <w:rStyle w:val="Hyperlink"/>
          </w:rPr>
          <w:t>39</w:t>
        </w:r>
        <w:r w:rsidR="005375CC">
          <w:rPr>
            <w:rStyle w:val="Hyperlink"/>
          </w:rPr>
          <w:fldChar w:fldCharType="end"/>
        </w:r>
        <w:r w:rsidR="002734C0">
          <w:t xml:space="preserve">]. Thus, depending on the environmental and biotic conditions, some traits can be </w:t>
        </w:r>
        <w:proofErr w:type="spellStart"/>
        <w:r w:rsidR="002734C0">
          <w:t>favoured</w:t>
        </w:r>
        <w:proofErr w:type="spellEnd"/>
        <w:r w:rsidR="002734C0">
          <w:t xml:space="preserve"> to the detriment of others. For instance, it is expected that during harsher climatic conditions, traits related to fast life history strategies (shorter plants with high SLA) were either unsuitable or in lower frequency in dark diversity, due to stronger </w:t>
        </w:r>
      </w:ins>
      <w:r w:rsidR="002734C0">
        <w:t xml:space="preserve">environmental </w:t>
      </w:r>
      <w:del w:id="73" w:author="Diego Pires Ferraz Da Trindade" w:date="2022-11-28T18:06:00Z">
        <w:r>
          <w:delText>conditions) and having high stress tolerance (low SLA - favored under harsher environmental conditions such as climatic extremes or low nutrient availability) [</w:delText>
        </w:r>
        <w:r w:rsidR="005375CC">
          <w:fldChar w:fldCharType="begin"/>
        </w:r>
        <w:r w:rsidR="005375CC">
          <w:delInstrText xml:space="preserve"> HYPERLINK \l "ref-Reichworldwidefastslow2014" \h </w:delInstrText>
        </w:r>
        <w:r w:rsidR="005375CC">
          <w:fldChar w:fldCharType="separate"/>
        </w:r>
        <w:r>
          <w:rPr>
            <w:rStyle w:val="Hyperlink"/>
          </w:rPr>
          <w:delText>25</w:delText>
        </w:r>
        <w:r w:rsidR="005375CC">
          <w:rPr>
            <w:rStyle w:val="Hyperlink"/>
          </w:rPr>
          <w:fldChar w:fldCharType="end"/>
        </w:r>
        <w:r>
          <w:delText>].</w:delText>
        </w:r>
      </w:del>
      <w:ins w:id="74" w:author="Diego Pires Ferraz Da Trindade" w:date="2022-11-28T18:06:00Z">
        <w:r w:rsidR="002734C0">
          <w:t>filters [</w:t>
        </w:r>
        <w:r w:rsidR="005375CC">
          <w:fldChar w:fldCharType="begin"/>
        </w:r>
        <w:r w:rsidR="005375CC">
          <w:instrText xml:space="preserve"> HYPERLINK \l "ref-ReitaluNovelinsightspostglacial2015" \h </w:instrText>
        </w:r>
        <w:r w:rsidR="005375CC">
          <w:fldChar w:fldCharType="separate"/>
        </w:r>
        <w:r w:rsidR="002734C0">
          <w:rPr>
            <w:rStyle w:val="Hyperlink"/>
          </w:rPr>
          <w:t>25</w:t>
        </w:r>
        <w:r w:rsidR="005375CC">
          <w:rPr>
            <w:rStyle w:val="Hyperlink"/>
          </w:rPr>
          <w:fldChar w:fldCharType="end"/>
        </w:r>
        <w:r w:rsidR="002734C0">
          <w:t xml:space="preserve">]. However, as soon as conditions change towards more benign climatic conditions and human intervention, it is likely that taxa with faster life histories moved from dark diversity to observed diversity, being </w:t>
        </w:r>
        <w:proofErr w:type="spellStart"/>
        <w:r w:rsidR="002734C0">
          <w:t>favoured</w:t>
        </w:r>
        <w:proofErr w:type="spellEnd"/>
        <w:r w:rsidR="002734C0">
          <w:t xml:space="preserve"> by their resource acquisitive characteristics [</w:t>
        </w:r>
        <w:r w:rsidR="005375CC">
          <w:fldChar w:fldCharType="begin"/>
        </w:r>
        <w:r w:rsidR="005375CC">
          <w:instrText xml:space="preserve"> HYPERLINK \l "X6d21bbb1f1f59df031b2c851138fb61e4d17711" \</w:instrText>
        </w:r>
        <w:r w:rsidR="005375CC">
          <w:instrText xml:space="preserve">h </w:instrText>
        </w:r>
        <w:r w:rsidR="005375CC">
          <w:fldChar w:fldCharType="separate"/>
        </w:r>
        <w:r w:rsidR="002734C0">
          <w:rPr>
            <w:rStyle w:val="Hyperlink"/>
          </w:rPr>
          <w:t>26</w:t>
        </w:r>
        <w:r w:rsidR="005375CC">
          <w:rPr>
            <w:rStyle w:val="Hyperlink"/>
          </w:rPr>
          <w:fldChar w:fldCharType="end"/>
        </w:r>
        <w:r w:rsidR="002734C0">
          <w:t>]. Contemporary studies comparing the mean trait values of plant species in observed and dark diversity have shown that species mostly found in dark diversity are those dispersal limited and displaying a lower stress tolerance [</w:t>
        </w:r>
        <w:r w:rsidR="005375CC">
          <w:fldChar w:fldCharType="begin"/>
        </w:r>
        <w:r w:rsidR="005375CC">
          <w:instrText xml:space="preserve"> HYPERLINK \l "ref-ri</w:instrText>
        </w:r>
        <w:r w:rsidR="005375CC">
          <w:instrText xml:space="preserve">ibak2015" \h </w:instrText>
        </w:r>
        <w:r w:rsidR="005375CC">
          <w:fldChar w:fldCharType="separate"/>
        </w:r>
        <w:r w:rsidR="002734C0">
          <w:rPr>
            <w:rStyle w:val="Hyperlink"/>
          </w:rPr>
          <w:t>6</w:t>
        </w:r>
        <w:r w:rsidR="005375CC">
          <w:rPr>
            <w:rStyle w:val="Hyperlink"/>
          </w:rPr>
          <w:fldChar w:fldCharType="end"/>
        </w:r>
        <w:r w:rsidR="002734C0">
          <w:t>,</w:t>
        </w:r>
        <w:r w:rsidR="005375CC">
          <w:fldChar w:fldCharType="begin"/>
        </w:r>
        <w:r w:rsidR="005375CC">
          <w:instrText xml:space="preserve"> HYPERLINK \l "ref-moeslund2017" \h </w:instrText>
        </w:r>
        <w:r w:rsidR="005375CC">
          <w:fldChar w:fldCharType="separate"/>
        </w:r>
        <w:r w:rsidR="002734C0">
          <w:rPr>
            <w:rStyle w:val="Hyperlink"/>
          </w:rPr>
          <w:t>7</w:t>
        </w:r>
        <w:r w:rsidR="005375CC">
          <w:rPr>
            <w:rStyle w:val="Hyperlink"/>
          </w:rPr>
          <w:fldChar w:fldCharType="end"/>
        </w:r>
        <w:r w:rsidR="002734C0">
          <w:t xml:space="preserve">]. However, whether this pattern is </w:t>
        </w:r>
        <w:r w:rsidR="002734C0">
          <w:lastRenderedPageBreak/>
          <w:t>conserved over millennial time scales, or changes in climatic and human impact affected these trait dynamics in the species pool is still unknown.</w:t>
        </w:r>
      </w:ins>
    </w:p>
    <w:p w14:paraId="04055CAA" w14:textId="222779B9" w:rsidR="0059667D" w:rsidRDefault="004A0B8A">
      <w:pPr>
        <w:pStyle w:val="BodyText"/>
      </w:pPr>
      <w:del w:id="75" w:author="Diego Pires Ferraz Da Trindade" w:date="2022-11-28T18:06:00Z">
        <w:r>
          <w:delText>Recently, studies have started moving from mean trait values to empirically testing</w:delText>
        </w:r>
      </w:del>
      <w:ins w:id="76" w:author="Diego Pires Ferraz Da Trindade" w:date="2022-11-28T18:06:00Z">
        <w:r w:rsidR="002734C0">
          <w:t xml:space="preserve">Variation in single functional traits can be </w:t>
        </w:r>
        <w:proofErr w:type="spellStart"/>
        <w:r w:rsidR="002734C0">
          <w:t>analysed</w:t>
        </w:r>
        <w:proofErr w:type="spellEnd"/>
        <w:r w:rsidR="002734C0">
          <w:t xml:space="preserve"> in combination and summarized by calculating the functional diversity of local communities. In that way, the functional structure of local communities can be viewed as a n-dimensional functional space where species occupy different portions of this space depending on what their traits are [</w:t>
        </w:r>
        <w:r w:rsidR="005375CC">
          <w:fldChar w:fldCharType="begin"/>
        </w:r>
        <w:r w:rsidR="005375CC">
          <w:instrText xml:space="preserve"> HYPERLINK \l "ref-CarmonaTraitsBordersIntegrating2016" \h </w:instrText>
        </w:r>
        <w:r w:rsidR="005375CC">
          <w:fldChar w:fldCharType="separate"/>
        </w:r>
        <w:r w:rsidR="002734C0">
          <w:rPr>
            <w:rStyle w:val="Hyperlink"/>
          </w:rPr>
          <w:t>40</w:t>
        </w:r>
        <w:r w:rsidR="005375CC">
          <w:rPr>
            <w:rStyle w:val="Hyperlink"/>
          </w:rPr>
          <w:fldChar w:fldCharType="end"/>
        </w:r>
        <w:r w:rsidR="002734C0">
          <w:t>,</w:t>
        </w:r>
        <w:r w:rsidR="005375CC">
          <w:fldChar w:fldCharType="begin"/>
        </w:r>
        <w:r w:rsidR="005375CC">
          <w:instrText xml:space="preserve"> HYPERLINK \l "ref-CarmonaFineroottraitsglobal2021" \h </w:instrText>
        </w:r>
        <w:r w:rsidR="005375CC">
          <w:fldChar w:fldCharType="separate"/>
        </w:r>
        <w:r w:rsidR="002734C0">
          <w:rPr>
            <w:rStyle w:val="Hyperlink"/>
          </w:rPr>
          <w:t>41</w:t>
        </w:r>
        <w:r w:rsidR="005375CC">
          <w:rPr>
            <w:rStyle w:val="Hyperlink"/>
          </w:rPr>
          <w:fldChar w:fldCharType="end"/>
        </w:r>
        <w:r w:rsidR="002734C0">
          <w:t>]. Although the notion of functional observed diversity and space is well established in ecology, only recently studies started moving from theoretical exercises [</w:t>
        </w:r>
        <w:r w:rsidR="005375CC">
          <w:fldChar w:fldCharType="begin"/>
        </w:r>
        <w:r w:rsidR="005375CC">
          <w:instrText xml:space="preserve"> HYPERLINK \l "ref-deBelloFunctionalspeciespool2012" \h </w:instrText>
        </w:r>
        <w:r w:rsidR="005375CC">
          <w:fldChar w:fldCharType="separate"/>
        </w:r>
        <w:r w:rsidR="002734C0">
          <w:rPr>
            <w:rStyle w:val="Hyperlink"/>
          </w:rPr>
          <w:t>42</w:t>
        </w:r>
        <w:r w:rsidR="005375CC">
          <w:rPr>
            <w:rStyle w:val="Hyperlink"/>
          </w:rPr>
          <w:fldChar w:fldCharType="end"/>
        </w:r>
        <w:r w:rsidR="002734C0">
          <w:t>–</w:t>
        </w:r>
        <w:r w:rsidR="005375CC">
          <w:fldChar w:fldCharType="begin"/>
        </w:r>
        <w:r w:rsidR="005375CC">
          <w:instrText xml:space="preserve"> HYPERLINK \l "ref-spasojevic2018" \h </w:instrText>
        </w:r>
        <w:r w:rsidR="005375CC">
          <w:fldChar w:fldCharType="separate"/>
        </w:r>
        <w:r w:rsidR="002734C0">
          <w:rPr>
            <w:rStyle w:val="Hyperlink"/>
          </w:rPr>
          <w:t>44</w:t>
        </w:r>
        <w:r w:rsidR="005375CC">
          <w:rPr>
            <w:rStyle w:val="Hyperlink"/>
          </w:rPr>
          <w:fldChar w:fldCharType="end"/>
        </w:r>
        <w:r w:rsidR="002734C0">
          <w:t>] to empirically test</w:t>
        </w:r>
      </w:ins>
      <w:r w:rsidR="002734C0">
        <w:t xml:space="preserve"> the idea of “functional dark diversity” [</w:t>
      </w:r>
      <w:r w:rsidR="005375CC">
        <w:fldChar w:fldCharType="begin"/>
      </w:r>
      <w:r w:rsidR="005375CC">
        <w:instrText xml:space="preserve"> HYPERLINK \l "X31fb1343551f944e5b494f9028414e7b8b52df4" \h </w:instrText>
      </w:r>
      <w:r w:rsidR="005375CC">
        <w:fldChar w:fldCharType="separate"/>
      </w:r>
      <w:del w:id="77" w:author="Diego Pires Ferraz Da Trindade" w:date="2022-11-28T18:06:00Z">
        <w:r>
          <w:rPr>
            <w:rStyle w:val="Hyperlink"/>
          </w:rPr>
          <w:delText>26</w:delText>
        </w:r>
      </w:del>
      <w:ins w:id="78" w:author="Diego Pires Ferraz Da Trindade" w:date="2022-11-28T18:06:00Z">
        <w:r w:rsidR="002734C0">
          <w:rPr>
            <w:rStyle w:val="Hyperlink"/>
          </w:rPr>
          <w:t>45</w:t>
        </w:r>
      </w:ins>
      <w:r w:rsidR="005375CC">
        <w:rPr>
          <w:rStyle w:val="Hyperlink"/>
        </w:rPr>
        <w:fldChar w:fldCharType="end"/>
      </w:r>
      <w:r w:rsidR="002734C0">
        <w:t>,</w:t>
      </w:r>
      <w:r w:rsidR="005375CC">
        <w:fldChar w:fldCharType="begin"/>
      </w:r>
      <w:r w:rsidR="005375CC">
        <w:instrText xml:space="preserve"> HYPERLINK \l "ref-Moreltaxonomicfunctionaldark" \h </w:instrText>
      </w:r>
      <w:r w:rsidR="005375CC">
        <w:fldChar w:fldCharType="separate"/>
      </w:r>
      <w:del w:id="79" w:author="Diego Pires Ferraz Da Trindade" w:date="2022-11-28T18:06:00Z">
        <w:r>
          <w:rPr>
            <w:rStyle w:val="Hyperlink"/>
          </w:rPr>
          <w:delText>27</w:delText>
        </w:r>
      </w:del>
      <w:ins w:id="80" w:author="Diego Pires Ferraz Da Trindade" w:date="2022-11-28T18:06:00Z">
        <w:r w:rsidR="002734C0">
          <w:rPr>
            <w:rStyle w:val="Hyperlink"/>
          </w:rPr>
          <w:t>46</w:t>
        </w:r>
      </w:ins>
      <w:r w:rsidR="005375CC">
        <w:rPr>
          <w:rStyle w:val="Hyperlink"/>
        </w:rPr>
        <w:fldChar w:fldCharType="end"/>
      </w:r>
      <w:r w:rsidR="002734C0">
        <w:t xml:space="preserve">]. Similar to the taxonomic species pool, we propose that the functional </w:t>
      </w:r>
      <w:del w:id="81" w:author="Diego Pires Ferraz Da Trindade" w:date="2022-11-28T18:06:00Z">
        <w:r>
          <w:delText>structure</w:delText>
        </w:r>
      </w:del>
      <w:ins w:id="82" w:author="Diego Pires Ferraz Da Trindade" w:date="2022-11-28T18:06:00Z">
        <w:r w:rsidR="002734C0">
          <w:t>space</w:t>
        </w:r>
      </w:ins>
      <w:r w:rsidR="002734C0">
        <w:t xml:space="preserve"> of </w:t>
      </w:r>
      <w:del w:id="83" w:author="Diego Pires Ferraz Da Trindade" w:date="2022-11-28T18:06:00Z">
        <w:r>
          <w:delText>a</w:delText>
        </w:r>
      </w:del>
      <w:ins w:id="84" w:author="Diego Pires Ferraz Da Trindade" w:date="2022-11-28T18:06:00Z">
        <w:r w:rsidR="002734C0">
          <w:t>the</w:t>
        </w:r>
      </w:ins>
      <w:r w:rsidR="002734C0">
        <w:t xml:space="preserve"> local </w:t>
      </w:r>
      <w:del w:id="85" w:author="Diego Pires Ferraz Da Trindade" w:date="2022-11-28T18:06:00Z">
        <w:r>
          <w:delText>site</w:delText>
        </w:r>
      </w:del>
      <w:ins w:id="86" w:author="Diego Pires Ferraz Da Trindade" w:date="2022-11-28T18:06:00Z">
        <w:r w:rsidR="002734C0">
          <w:t>pool</w:t>
        </w:r>
      </w:ins>
      <w:r w:rsidR="002734C0">
        <w:t xml:space="preserve"> can be viewed as the </w:t>
      </w:r>
      <w:del w:id="87" w:author="Diego Pires Ferraz Da Trindade" w:date="2022-11-28T18:06:00Z">
        <w:r>
          <w:delText>set of trait values</w:delText>
        </w:r>
      </w:del>
      <w:ins w:id="88" w:author="Diego Pires Ferraz Da Trindade" w:date="2022-11-28T18:06:00Z">
        <w:r w:rsidR="002734C0">
          <w:t>functional space occupied by species</w:t>
        </w:r>
      </w:ins>
      <w:r w:rsidR="002734C0">
        <w:t xml:space="preserve"> present in the local </w:t>
      </w:r>
      <w:del w:id="89" w:author="Diego Pires Ferraz Da Trindade" w:date="2022-11-28T18:06:00Z">
        <w:r>
          <w:delText>conditions</w:delText>
        </w:r>
      </w:del>
      <w:ins w:id="90" w:author="Diego Pires Ferraz Da Trindade" w:date="2022-11-28T18:06:00Z">
        <w:r w:rsidR="002734C0">
          <w:t>community</w:t>
        </w:r>
      </w:ins>
      <w:r w:rsidR="002734C0">
        <w:t xml:space="preserve"> (functional observed </w:t>
      </w:r>
      <w:del w:id="91" w:author="Diego Pires Ferraz Da Trindade" w:date="2022-11-28T18:06:00Z">
        <w:r>
          <w:delText>diversity</w:delText>
        </w:r>
      </w:del>
      <w:ins w:id="92" w:author="Diego Pires Ferraz Da Trindade" w:date="2022-11-28T18:06:00Z">
        <w:r w:rsidR="002734C0">
          <w:t>space</w:t>
        </w:r>
      </w:ins>
      <w:r w:rsidR="002734C0">
        <w:t xml:space="preserve">), and </w:t>
      </w:r>
      <w:del w:id="93" w:author="Diego Pires Ferraz Da Trindade" w:date="2022-11-28T18:06:00Z">
        <w:r>
          <w:delText>those trait values</w:delText>
        </w:r>
      </w:del>
      <w:ins w:id="94" w:author="Diego Pires Ferraz Da Trindade" w:date="2022-11-28T18:06:00Z">
        <w:r w:rsidR="002734C0">
          <w:t>the portion of functional space</w:t>
        </w:r>
      </w:ins>
      <w:r w:rsidR="002734C0">
        <w:t xml:space="preserve"> that </w:t>
      </w:r>
      <w:del w:id="95" w:author="Diego Pires Ferraz Da Trindade" w:date="2022-11-28T18:06:00Z">
        <w:r>
          <w:delText>can</w:delText>
        </w:r>
      </w:del>
      <w:ins w:id="96" w:author="Diego Pires Ferraz Da Trindade" w:date="2022-11-28T18:06:00Z">
        <w:r w:rsidR="002734C0">
          <w:t>could</w:t>
        </w:r>
      </w:ins>
      <w:r w:rsidR="002734C0">
        <w:t xml:space="preserve"> be theoretically </w:t>
      </w:r>
      <w:del w:id="97" w:author="Diego Pires Ferraz Da Trindade" w:date="2022-11-28T18:06:00Z">
        <w:r>
          <w:delText xml:space="preserve">found at that particular site but are not </w:delText>
        </w:r>
      </w:del>
      <w:r w:rsidR="002734C0">
        <w:t xml:space="preserve">locally </w:t>
      </w:r>
      <w:del w:id="98" w:author="Diego Pires Ferraz Da Trindade" w:date="2022-11-28T18:06:00Z">
        <w:r>
          <w:delText>realised at a particular time</w:delText>
        </w:r>
      </w:del>
      <w:ins w:id="99" w:author="Diego Pires Ferraz Da Trindade" w:date="2022-11-28T18:06:00Z">
        <w:r w:rsidR="002734C0">
          <w:t>occupied but is absent</w:t>
        </w:r>
      </w:ins>
      <w:r w:rsidR="002734C0">
        <w:t xml:space="preserve"> (functional dark diversity</w:t>
      </w:r>
      <w:ins w:id="100" w:author="Diego Pires Ferraz Da Trindade" w:date="2022-11-28T18:06:00Z">
        <w:r w:rsidR="002734C0">
          <w:t>) (Fig. 1</w:t>
        </w:r>
      </w:ins>
      <w:r w:rsidR="002734C0">
        <w:t xml:space="preserve">). In this way, species in taxonomic dark diversity occupying the same functional space of species already present (functional observed diversity) do not contribute to the functional dark diversity but are functionally redundant. Such a functional redundancy between observed and dark diversity could </w:t>
      </w:r>
      <w:del w:id="101" w:author="Diego Pires Ferraz Da Trindade" w:date="2022-11-28T18:06:00Z">
        <w:r>
          <w:delText>also indicate a</w:delText>
        </w:r>
      </w:del>
      <w:ins w:id="102" w:author="Diego Pires Ferraz Da Trindade" w:date="2022-11-28T18:06:00Z">
        <w:r w:rsidR="002734C0">
          <w:t>be an indication of</w:t>
        </w:r>
      </w:ins>
      <w:r w:rsidR="002734C0">
        <w:t xml:space="preserve"> higher stability and resilience of the local communities, since the species in dark diversity are in the surroundings</w:t>
      </w:r>
      <w:del w:id="103" w:author="Diego Pires Ferraz Da Trindade" w:date="2022-11-28T18:06:00Z">
        <w:r>
          <w:delText>,</w:delText>
        </w:r>
      </w:del>
      <w:r w:rsidR="002734C0">
        <w:t xml:space="preserve"> playing a similar functional role as the species locally present, being theoretically able to buffer any potential functional loss [</w:t>
      </w:r>
      <w:del w:id="104" w:author="Diego Pires Ferraz Da Trindade" w:date="2022-11-28T18:06:00Z">
        <w:r w:rsidR="005375CC">
          <w:fldChar w:fldCharType="begin"/>
        </w:r>
        <w:r w:rsidR="005375CC">
          <w:delInstrText xml:space="preserve"> HYPERLINK \l "ref-CarmonaErosionglobalfunctional2021" \h </w:delInstrText>
        </w:r>
        <w:r w:rsidR="005375CC">
          <w:fldChar w:fldCharType="separate"/>
        </w:r>
        <w:r>
          <w:rPr>
            <w:rStyle w:val="Hyperlink"/>
          </w:rPr>
          <w:delText>6</w:delText>
        </w:r>
        <w:r w:rsidR="005375CC">
          <w:rPr>
            <w:rStyle w:val="Hyperlink"/>
          </w:rPr>
          <w:fldChar w:fldCharType="end"/>
        </w:r>
        <w:r>
          <w:delText>,</w:delText>
        </w:r>
        <w:r w:rsidR="005375CC">
          <w:fldChar w:fldCharType="begin"/>
        </w:r>
        <w:r w:rsidR="005375CC">
          <w:delInstrText xml:space="preserve"> HYPERLINK \l "ref-biggs2020" \h </w:delInstrText>
        </w:r>
        <w:r w:rsidR="005375CC">
          <w:fldChar w:fldCharType="separate"/>
        </w:r>
        <w:r>
          <w:rPr>
            <w:rStyle w:val="Hyperlink"/>
          </w:rPr>
          <w:delText>28</w:delText>
        </w:r>
        <w:r w:rsidR="005375CC">
          <w:rPr>
            <w:rStyle w:val="Hyperlink"/>
          </w:rPr>
          <w:fldChar w:fldCharType="end"/>
        </w:r>
        <w:r>
          <w:delText>,</w:delText>
        </w:r>
        <w:r w:rsidR="005375CC">
          <w:fldChar w:fldCharType="begin"/>
        </w:r>
        <w:r w:rsidR="005375CC">
          <w:delInstrText xml:space="preserve"> HYPERLINK \l "X030d0750991a4ddb54fbb601c40d65713742875" \h </w:delInstrText>
        </w:r>
        <w:r w:rsidR="005375CC">
          <w:fldChar w:fldCharType="separate"/>
        </w:r>
        <w:r>
          <w:rPr>
            <w:rStyle w:val="Hyperlink"/>
          </w:rPr>
          <w:delText>29</w:delText>
        </w:r>
        <w:r w:rsidR="005375CC">
          <w:rPr>
            <w:rStyle w:val="Hyperlink"/>
          </w:rPr>
          <w:fldChar w:fldCharType="end"/>
        </w:r>
        <w:r>
          <w:delText>].</w:delText>
        </w:r>
      </w:del>
      <w:ins w:id="105" w:author="Diego Pires Ferraz Da Trindade" w:date="2022-11-28T18:06:00Z">
        <w:r w:rsidR="005375CC">
          <w:fldChar w:fldCharType="begin"/>
        </w:r>
        <w:r w:rsidR="005375CC">
          <w:instrText xml:space="preserve"> HYPERLINK \l "ref-biggs2020" \h </w:instrText>
        </w:r>
        <w:r w:rsidR="005375CC">
          <w:fldChar w:fldCharType="separate"/>
        </w:r>
        <w:r w:rsidR="002734C0">
          <w:rPr>
            <w:rStyle w:val="Hyperlink"/>
          </w:rPr>
          <w:t>47</w:t>
        </w:r>
        <w:r w:rsidR="005375CC">
          <w:rPr>
            <w:rStyle w:val="Hyperlink"/>
          </w:rPr>
          <w:fldChar w:fldCharType="end"/>
        </w:r>
        <w:r w:rsidR="002734C0">
          <w:t>–</w:t>
        </w:r>
        <w:r w:rsidR="005375CC">
          <w:fldChar w:fldCharType="begin"/>
        </w:r>
        <w:r w:rsidR="005375CC">
          <w:instrText xml:space="preserve"> HYPERLINK \l "ref-CarmonaErosionglobalfunctional2021" \h </w:instrText>
        </w:r>
        <w:r w:rsidR="005375CC">
          <w:fldChar w:fldCharType="separate"/>
        </w:r>
        <w:r w:rsidR="002734C0">
          <w:rPr>
            <w:rStyle w:val="Hyperlink"/>
          </w:rPr>
          <w:t>49</w:t>
        </w:r>
        <w:r w:rsidR="005375CC">
          <w:rPr>
            <w:rStyle w:val="Hyperlink"/>
          </w:rPr>
          <w:fldChar w:fldCharType="end"/>
        </w:r>
        <w:r w:rsidR="002734C0">
          <w:t>].</w:t>
        </w:r>
      </w:ins>
      <w:r w:rsidR="002734C0">
        <w:t xml:space="preserve"> Considering functional dark diversity can be particularly important when local extinctions and colonization balance each other, resulting in no net change in species richness [</w:t>
      </w:r>
      <w:r w:rsidR="005375CC">
        <w:fldChar w:fldCharType="begin"/>
      </w:r>
      <w:r w:rsidR="005375CC">
        <w:instrText xml:space="preserve"> HYPERLINK \l "ref-trindade2020" \h </w:instrText>
      </w:r>
      <w:r w:rsidR="005375CC">
        <w:fldChar w:fldCharType="separate"/>
      </w:r>
      <w:del w:id="106" w:author="Diego Pires Ferraz Da Trindade" w:date="2022-11-28T18:06:00Z">
        <w:r>
          <w:rPr>
            <w:rStyle w:val="Hyperlink"/>
          </w:rPr>
          <w:delText>15</w:delText>
        </w:r>
      </w:del>
      <w:ins w:id="107" w:author="Diego Pires Ferraz Da Trindade" w:date="2022-11-28T18:06:00Z">
        <w:r w:rsidR="002734C0">
          <w:rPr>
            <w:rStyle w:val="Hyperlink"/>
          </w:rPr>
          <w:t>18</w:t>
        </w:r>
      </w:ins>
      <w:r w:rsidR="005375CC">
        <w:rPr>
          <w:rStyle w:val="Hyperlink"/>
        </w:rPr>
        <w:fldChar w:fldCharType="end"/>
      </w:r>
      <w:r w:rsidR="002734C0">
        <w:t>,</w:t>
      </w:r>
      <w:r w:rsidR="005375CC">
        <w:fldChar w:fldCharType="begin"/>
      </w:r>
      <w:r w:rsidR="005375CC">
        <w:instrText xml:space="preserve"> HYPERLINK \l "ref-dornelas2014" \h </w:instrText>
      </w:r>
      <w:r w:rsidR="005375CC">
        <w:fldChar w:fldCharType="separate"/>
      </w:r>
      <w:del w:id="108" w:author="Diego Pires Ferraz Da Trindade" w:date="2022-11-28T18:06:00Z">
        <w:r>
          <w:rPr>
            <w:rStyle w:val="Hyperlink"/>
          </w:rPr>
          <w:delText>30</w:delText>
        </w:r>
      </w:del>
      <w:ins w:id="109" w:author="Diego Pires Ferraz Da Trindade" w:date="2022-11-28T18:06:00Z">
        <w:r w:rsidR="002734C0">
          <w:rPr>
            <w:rStyle w:val="Hyperlink"/>
          </w:rPr>
          <w:t>50</w:t>
        </w:r>
      </w:ins>
      <w:r w:rsidR="005375CC">
        <w:rPr>
          <w:rStyle w:val="Hyperlink"/>
        </w:rPr>
        <w:fldChar w:fldCharType="end"/>
      </w:r>
      <w:r w:rsidR="002734C0">
        <w:t xml:space="preserve">], but the set of extinct and </w:t>
      </w:r>
      <w:r w:rsidR="002734C0">
        <w:lastRenderedPageBreak/>
        <w:t>colonizer species differ functionally. Such a scenario, which could lead to drastic changes in the functional profile of communities and largely affect ecosystem functioning, cannot be detected when considering only species’ taxonomical identities [</w:t>
      </w:r>
      <w:r w:rsidR="005375CC">
        <w:fldChar w:fldCharType="begin"/>
      </w:r>
      <w:r w:rsidR="005375CC">
        <w:instrText xml:space="preserve"> HYPERLINK \l "ref-CarmonaErosionglobalfunctional2021" \h </w:instrText>
      </w:r>
      <w:r w:rsidR="005375CC">
        <w:fldChar w:fldCharType="separate"/>
      </w:r>
      <w:del w:id="110" w:author="Diego Pires Ferraz Da Trindade" w:date="2022-11-28T18:06:00Z">
        <w:r>
          <w:rPr>
            <w:rStyle w:val="Hyperlink"/>
          </w:rPr>
          <w:delText>6</w:delText>
        </w:r>
      </w:del>
      <w:ins w:id="111" w:author="Diego Pires Ferraz Da Trindade" w:date="2022-11-28T18:06:00Z">
        <w:r w:rsidR="002734C0">
          <w:rPr>
            <w:rStyle w:val="Hyperlink"/>
          </w:rPr>
          <w:t>49</w:t>
        </w:r>
      </w:ins>
      <w:r w:rsidR="005375CC">
        <w:rPr>
          <w:rStyle w:val="Hyperlink"/>
        </w:rPr>
        <w:fldChar w:fldCharType="end"/>
      </w:r>
      <w:r w:rsidR="002734C0">
        <w:t>].</w:t>
      </w:r>
    </w:p>
    <w:p w14:paraId="5F75844C" w14:textId="77777777" w:rsidR="00ED2A7C" w:rsidRDefault="004A0B8A">
      <w:pPr>
        <w:pStyle w:val="BodyText"/>
        <w:rPr>
          <w:del w:id="112" w:author="Diego Pires Ferraz Da Trindade" w:date="2022-11-28T18:06:00Z"/>
        </w:rPr>
      </w:pPr>
      <w:del w:id="113" w:author="Diego Pires Ferraz Da Trindade" w:date="2022-11-28T18:06:00Z">
        <w:r>
          <w:delText>Taxonomic and functional species pool dynamics (observed and dark diversity together) may vary over time. Considering how much and at what pace observed and dark diversity are changing might better describe how biodiversity flows across local and regional scales and likely detect time delays [</w:delText>
        </w:r>
        <w:r w:rsidR="005375CC">
          <w:fldChar w:fldCharType="begin"/>
        </w:r>
        <w:r w:rsidR="005375CC">
          <w:delInstrText xml:space="preserve"> HYPERLINK \l "ref-trindade2020" \h </w:delInstrText>
        </w:r>
        <w:r w:rsidR="005375CC">
          <w:fldChar w:fldCharType="separate"/>
        </w:r>
        <w:r>
          <w:rPr>
            <w:rStyle w:val="Hyperlink"/>
          </w:rPr>
          <w:delText>15</w:delText>
        </w:r>
        <w:r w:rsidR="005375CC">
          <w:rPr>
            <w:rStyle w:val="Hyperlink"/>
          </w:rPr>
          <w:fldChar w:fldCharType="end"/>
        </w:r>
        <w:r>
          <w:delText>]. For example, it is hypothesized that, after an environmental change, observed diversity may change slowly over time because, to go locally extinct, all individuals from a given species need to disappear from the local community [</w:delText>
        </w:r>
        <w:r w:rsidR="005375CC">
          <w:fldChar w:fldCharType="begin"/>
        </w:r>
        <w:r w:rsidR="005375CC">
          <w:delInstrText xml:space="preserve"> HYPERLINK \l "ref-trindade2020" \h </w:delInstrText>
        </w:r>
        <w:r w:rsidR="005375CC">
          <w:fldChar w:fldCharType="separate"/>
        </w:r>
        <w:r>
          <w:rPr>
            <w:rStyle w:val="Hyperlink"/>
          </w:rPr>
          <w:delText>15</w:delText>
        </w:r>
        <w:r w:rsidR="005375CC">
          <w:rPr>
            <w:rStyle w:val="Hyperlink"/>
          </w:rPr>
          <w:fldChar w:fldCharType="end"/>
        </w:r>
        <w:r>
          <w:delText>]. On the other hand, since dark diversity is based on species suitability, it changes as soon as conditions change or when species in dark diversity move to observed diversity [</w:delText>
        </w:r>
        <w:r w:rsidR="005375CC">
          <w:fldChar w:fldCharType="begin"/>
        </w:r>
        <w:r w:rsidR="005375CC">
          <w:delInstrText xml:space="preserve"> HYPERLINK \l "ref-trindade2020" \h </w:delInstrText>
        </w:r>
        <w:r w:rsidR="005375CC">
          <w:fldChar w:fldCharType="separate"/>
        </w:r>
        <w:r>
          <w:rPr>
            <w:rStyle w:val="Hyperlink"/>
          </w:rPr>
          <w:delText>15</w:delText>
        </w:r>
        <w:r w:rsidR="005375CC">
          <w:rPr>
            <w:rStyle w:val="Hyperlink"/>
          </w:rPr>
          <w:fldChar w:fldCharType="end"/>
        </w:r>
        <w:r>
          <w:delText>,</w:delText>
        </w:r>
        <w:r w:rsidR="005375CC">
          <w:fldChar w:fldCharType="begin"/>
        </w:r>
        <w:r w:rsidR="005375CC">
          <w:delInstrText xml:space="preserve"> HYPERLINK \l "X25b817a44b4fef6</w:delInstrText>
        </w:r>
        <w:r w:rsidR="005375CC">
          <w:delInstrText xml:space="preserve">d497a8b308190d2917107c9e" \h </w:delInstrText>
        </w:r>
        <w:r w:rsidR="005375CC">
          <w:fldChar w:fldCharType="separate"/>
        </w:r>
        <w:r>
          <w:rPr>
            <w:rStyle w:val="Hyperlink"/>
          </w:rPr>
          <w:delText>31</w:delText>
        </w:r>
        <w:r w:rsidR="005375CC">
          <w:rPr>
            <w:rStyle w:val="Hyperlink"/>
          </w:rPr>
          <w:fldChar w:fldCharType="end"/>
        </w:r>
        <w:r>
          <w:delText>]. However, by depicting those species that have not yet been locally established despite being suitable for new local conditions, dark diversity can inform which species are having their range expansion delayed [</w:delText>
        </w:r>
        <w:r w:rsidR="005375CC">
          <w:fldChar w:fldCharType="begin"/>
        </w:r>
        <w:r w:rsidR="005375CC">
          <w:delInstrText xml:space="preserve"> HYPERLIN</w:delInstrText>
        </w:r>
        <w:r w:rsidR="005375CC">
          <w:delInstrText xml:space="preserve">K \l "ref-trindade2020" \h </w:delInstrText>
        </w:r>
        <w:r w:rsidR="005375CC">
          <w:fldChar w:fldCharType="separate"/>
        </w:r>
        <w:r>
          <w:rPr>
            <w:rStyle w:val="Hyperlink"/>
          </w:rPr>
          <w:delText>15</w:delText>
        </w:r>
        <w:r w:rsidR="005375CC">
          <w:rPr>
            <w:rStyle w:val="Hyperlink"/>
          </w:rPr>
          <w:fldChar w:fldCharType="end"/>
        </w:r>
        <w:r>
          <w:delText>,</w:delText>
        </w:r>
        <w:r w:rsidR="005375CC">
          <w:fldChar w:fldCharType="begin"/>
        </w:r>
        <w:r w:rsidR="005375CC">
          <w:delInstrText xml:space="preserve"> HYPERLINK \l "ref-török2017" \h </w:delInstrText>
        </w:r>
        <w:r w:rsidR="005375CC">
          <w:fldChar w:fldCharType="separate"/>
        </w:r>
        <w:r>
          <w:rPr>
            <w:rStyle w:val="Hyperlink"/>
          </w:rPr>
          <w:delText>32</w:delText>
        </w:r>
        <w:r w:rsidR="005375CC">
          <w:rPr>
            <w:rStyle w:val="Hyperlink"/>
          </w:rPr>
          <w:fldChar w:fldCharType="end"/>
        </w:r>
        <w:r>
          <w:delText>]. For instance, if the species pool increases and community completeness decreases over time (i.e. dark diversity increasing relatively more and/or faster than observed), it suggests that more species are being incorporated into the species pool but they are not expanding their potential range (i.e. indication of expansion lag).</w:delText>
        </w:r>
      </w:del>
    </w:p>
    <w:p w14:paraId="351B240C" w14:textId="77777777" w:rsidR="0059667D" w:rsidRDefault="004A0B8A">
      <w:pPr>
        <w:pStyle w:val="BodyText"/>
        <w:rPr>
          <w:moveFrom w:id="114" w:author="Diego Pires Ferraz Da Trindade" w:date="2022-11-28T18:06:00Z"/>
        </w:rPr>
      </w:pPr>
      <w:del w:id="115" w:author="Diego Pires Ferraz Da Trindade" w:date="2022-11-28T18:06:00Z">
        <w:r>
          <w:delText>In order to detect species pool dynamics and likely delays, long-term datasets representative of a whole region are required [</w:delText>
        </w:r>
        <w:r w:rsidR="005375CC">
          <w:fldChar w:fldCharType="begin"/>
        </w:r>
        <w:r w:rsidR="005375CC">
          <w:delInstrText xml:space="preserve"> HYPERLINK \l "ref-blonder2015" \h </w:delInstrText>
        </w:r>
        <w:r w:rsidR="005375CC">
          <w:fldChar w:fldCharType="separate"/>
        </w:r>
        <w:r>
          <w:rPr>
            <w:rStyle w:val="Hyperlink"/>
          </w:rPr>
          <w:delText>10</w:delText>
        </w:r>
        <w:r w:rsidR="005375CC">
          <w:rPr>
            <w:rStyle w:val="Hyperlink"/>
          </w:rPr>
          <w:fldChar w:fldCharType="end"/>
        </w:r>
        <w:r>
          <w:delText>,</w:delText>
        </w:r>
        <w:r w:rsidR="005375CC">
          <w:fldChar w:fldCharType="begin"/>
        </w:r>
        <w:r w:rsidR="005375CC">
          <w:delInstrText xml:space="preserve"> HYPERLINK \l "ref-knightCommunityAssemblyClimate2019" \h </w:delInstrText>
        </w:r>
        <w:r w:rsidR="005375CC">
          <w:fldChar w:fldCharType="separate"/>
        </w:r>
        <w:r>
          <w:rPr>
            <w:rStyle w:val="Hyperlink"/>
          </w:rPr>
          <w:delText>11</w:delText>
        </w:r>
        <w:r w:rsidR="005375CC">
          <w:rPr>
            <w:rStyle w:val="Hyperlink"/>
          </w:rPr>
          <w:fldChar w:fldCharType="end"/>
        </w:r>
        <w:r>
          <w:delText>]. In that sense, sedimentary pollen data has been used to describe plant diversity dynamics over millennial time scales, reflecting plant diversity reasonably well [</w:delText>
        </w:r>
        <w:r w:rsidR="005375CC">
          <w:fldChar w:fldCharType="begin"/>
        </w:r>
        <w:r w:rsidR="005375CC">
          <w:delInstrText xml:space="preserve"> HYPERLINK \l "ref-reitaluPatternsModernPollen2019" \h </w:delInstrText>
        </w:r>
        <w:r w:rsidR="005375CC">
          <w:fldChar w:fldCharType="separate"/>
        </w:r>
        <w:r>
          <w:rPr>
            <w:rStyle w:val="Hyperlink"/>
          </w:rPr>
          <w:delText>33</w:delText>
        </w:r>
        <w:r w:rsidR="005375CC">
          <w:rPr>
            <w:rStyle w:val="Hyperlink"/>
          </w:rPr>
          <w:fldChar w:fldCharType="end"/>
        </w:r>
        <w:r>
          <w:delText>,</w:delText>
        </w:r>
        <w:r w:rsidR="005375CC">
          <w:fldChar w:fldCharType="begin"/>
        </w:r>
        <w:r w:rsidR="005375CC">
          <w:delInstrText xml:space="preserve"> HYPERLINK \l "ref-blaus2020" \h </w:delInstrText>
        </w:r>
        <w:r w:rsidR="005375CC">
          <w:fldChar w:fldCharType="separate"/>
        </w:r>
        <w:r>
          <w:rPr>
            <w:rStyle w:val="Hyperlink"/>
          </w:rPr>
          <w:delText>34</w:delText>
        </w:r>
        <w:r w:rsidR="005375CC">
          <w:rPr>
            <w:rStyle w:val="Hyperlink"/>
          </w:rPr>
          <w:fldChar w:fldCharType="end"/>
        </w:r>
        <w:r>
          <w:delText>] and providing important hints on how biodiversity may respond in the future [</w:delText>
        </w:r>
        <w:r w:rsidR="005375CC">
          <w:fldChar w:fldCharType="begin"/>
        </w:r>
        <w:r w:rsidR="005375CC">
          <w:delInstrText xml:space="preserve"> HYPERLINK \l "Xaa91a3d633cbc63a6d9</w:delInstrText>
        </w:r>
        <w:r w:rsidR="005375CC">
          <w:delInstrText xml:space="preserve">d37c150b3d9fd2b15fd5" \h </w:delInstrText>
        </w:r>
        <w:r w:rsidR="005375CC">
          <w:fldChar w:fldCharType="separate"/>
        </w:r>
        <w:r>
          <w:rPr>
            <w:rStyle w:val="Hyperlink"/>
          </w:rPr>
          <w:delText>35</w:delText>
        </w:r>
        <w:r w:rsidR="005375CC">
          <w:rPr>
            <w:rStyle w:val="Hyperlink"/>
          </w:rPr>
          <w:fldChar w:fldCharType="end"/>
        </w:r>
        <w:r>
          <w:delText>].</w:delText>
        </w:r>
      </w:del>
      <w:ins w:id="116" w:author="Diego Pires Ferraz Da Trindade" w:date="2022-11-28T18:06:00Z">
        <w:r w:rsidR="002734C0">
          <w:t>Here we</w:t>
        </w:r>
      </w:ins>
      <w:moveFromRangeStart w:id="117" w:author="Diego Pires Ferraz Da Trindade" w:date="2022-11-28T18:06:00Z" w:name="move120551198"/>
      <w:moveFrom w:id="118" w:author="Diego Pires Ferraz Da Trindade" w:date="2022-11-28T18:06:00Z">
        <w:r w:rsidR="002734C0">
          <w:t xml:space="preserve"> For instance, sedimentary pollen records have shown an increase in observed diversity after the transition from the Late Glacial period (14500 - 11650 cal. yr BP – </w:t>
        </w:r>
        <w:r w:rsidR="002734C0">
          <w:lastRenderedPageBreak/>
          <w:t>calibrated years before present where present is 1950) to the early Holocene (11650 - 8200 cal. yr BP) due to warmer conditions [</w:t>
        </w:r>
      </w:moveFrom>
      <w:moveFromRangeEnd w:id="117"/>
      <w:del w:id="119" w:author="Diego Pires Ferraz Da Trindade" w:date="2022-11-28T18:06:00Z">
        <w:r w:rsidR="005375CC">
          <w:fldChar w:fldCharType="begin"/>
        </w:r>
        <w:r w:rsidR="005375CC">
          <w:delInstrText xml:space="preserve"> HYPERLINK \l "Xaa91a3d633cbc63a6d9d37c150b3d9fd2b15fd5" \h </w:delInstrText>
        </w:r>
        <w:r w:rsidR="005375CC">
          <w:fldChar w:fldCharType="separate"/>
        </w:r>
        <w:r>
          <w:rPr>
            <w:rStyle w:val="Hyperlink"/>
          </w:rPr>
          <w:delText>35</w:delText>
        </w:r>
        <w:r w:rsidR="005375CC">
          <w:rPr>
            <w:rStyle w:val="Hyperlink"/>
          </w:rPr>
          <w:fldChar w:fldCharType="end"/>
        </w:r>
        <w:r>
          <w:delText>,</w:delText>
        </w:r>
        <w:r w:rsidR="005375CC">
          <w:fldChar w:fldCharType="begin"/>
        </w:r>
        <w:r w:rsidR="005375CC">
          <w:delInstrText xml:space="preserve"> HYPERLINK \l "ref-ReitaluNovelinsightspostglacial2015" \h </w:delInstrText>
        </w:r>
        <w:r w:rsidR="005375CC">
          <w:fldChar w:fldCharType="separate"/>
        </w:r>
        <w:r>
          <w:rPr>
            <w:rStyle w:val="Hyperlink"/>
          </w:rPr>
          <w:delText>36</w:delText>
        </w:r>
        <w:r w:rsidR="005375CC">
          <w:rPr>
            <w:rStyle w:val="Hyperlink"/>
          </w:rPr>
          <w:fldChar w:fldCharType="end"/>
        </w:r>
        <w:r>
          <w:delText>]. Fluctuations in climatic conditions and an increase in human activities over the Holocene have increased the number of taxa globally, both in terrestrial and oceanic island ecosystems, as well as changed the trait profile of local communities. In Europe, for example, during the Late Holocene (~4000 cal. yr BP), the introduction of agriculture opened landscapes and led to significant reductions in average height and seed size of plants by introducing herbaceous taxa and suppressing taller and large-seeded plants [</w:delText>
        </w:r>
        <w:r w:rsidR="005375CC">
          <w:fldChar w:fldCharType="begin"/>
        </w:r>
        <w:r w:rsidR="005375CC">
          <w:delInstrText xml:space="preserve"> HYPERLINK \l "ref-ReitaluNovelinsightspostglac</w:delInstrText>
        </w:r>
        <w:r w:rsidR="005375CC">
          <w:delInstrText xml:space="preserve">ial2015" \h </w:delInstrText>
        </w:r>
        <w:r w:rsidR="005375CC">
          <w:fldChar w:fldCharType="separate"/>
        </w:r>
        <w:r>
          <w:rPr>
            <w:rStyle w:val="Hyperlink"/>
          </w:rPr>
          <w:delText>36</w:delText>
        </w:r>
        <w:r w:rsidR="005375CC">
          <w:rPr>
            <w:rStyle w:val="Hyperlink"/>
          </w:rPr>
          <w:fldChar w:fldCharType="end"/>
        </w:r>
        <w:r>
          <w:delText>,</w:delText>
        </w:r>
        <w:r w:rsidR="005375CC">
          <w:fldChar w:fldCharType="begin"/>
        </w:r>
        <w:r w:rsidR="005375CC">
          <w:delInstrText xml:space="preserve"> HYPERLINK \l "X6d21bbb1f1f59df031b2c851138fb61e4d17711" \h </w:delInstrText>
        </w:r>
        <w:r w:rsidR="005375CC">
          <w:fldChar w:fldCharType="separate"/>
        </w:r>
        <w:r>
          <w:rPr>
            <w:rStyle w:val="Hyperlink"/>
          </w:rPr>
          <w:delText>37</w:delText>
        </w:r>
        <w:r w:rsidR="005375CC">
          <w:rPr>
            <w:rStyle w:val="Hyperlink"/>
          </w:rPr>
          <w:fldChar w:fldCharType="end"/>
        </w:r>
        <w:r>
          <w:delText>]. Palaeoecological studies have shown that biodiversity has tracked climate change relatively fast in the past climate change, but some species might have faced some expansion lags – either due to dispersal or establishment limitations [</w:delText>
        </w:r>
        <w:r w:rsidR="005375CC">
          <w:fldChar w:fldCharType="begin"/>
        </w:r>
        <w:r w:rsidR="005375CC">
          <w:delInstrText xml:space="preserve"> HYPERLINK \l "ref-GieseckePatternsdynamicsEuropean2017" \h </w:delInstrText>
        </w:r>
        <w:r w:rsidR="005375CC">
          <w:fldChar w:fldCharType="separate"/>
        </w:r>
        <w:r>
          <w:rPr>
            <w:rStyle w:val="Hyperlink"/>
          </w:rPr>
          <w:delText>38</w:delText>
        </w:r>
        <w:r w:rsidR="005375CC">
          <w:rPr>
            <w:rStyle w:val="Hyperlink"/>
          </w:rPr>
          <w:fldChar w:fldCharType="end"/>
        </w:r>
        <w:r>
          <w:delText>].</w:delText>
        </w:r>
      </w:del>
      <w:moveFromRangeStart w:id="120" w:author="Diego Pires Ferraz Da Trindade" w:date="2022-11-28T18:06:00Z" w:name="move120551199"/>
      <w:moveFrom w:id="121" w:author="Diego Pires Ferraz Da Trindade" w:date="2022-11-28T18:06:00Z">
        <w:r w:rsidR="002734C0">
          <w:t xml:space="preserve"> These species were likely in dark diversity, and some functional traits may have hampered their colonization or establishment (i.e. poor dispersers and/or weak competitors).</w:t>
        </w:r>
      </w:moveFrom>
    </w:p>
    <w:moveFromRangeEnd w:id="120"/>
    <w:p w14:paraId="5CC085E7" w14:textId="120EBD6F" w:rsidR="0059667D" w:rsidRDefault="004A0B8A">
      <w:pPr>
        <w:pStyle w:val="BodyText"/>
      </w:pPr>
      <w:del w:id="122" w:author="Diego Pires Ferraz Da Trindade" w:date="2022-11-28T18:06:00Z">
        <w:r>
          <w:delText xml:space="preserve">Here we used sedimentary pollen data from </w:delText>
        </w:r>
        <w:r w:rsidR="00755A1E">
          <w:delText>N</w:delText>
        </w:r>
        <w:r>
          <w:delText>ort</w:delText>
        </w:r>
        <w:r w:rsidR="00755A1E">
          <w:delText>h</w:delText>
        </w:r>
        <w:r>
          <w:delText>ern Europe spanning the last 14500 years from the Late Glacial period until the present, a period in which the region has experienced significant changes in both climate and human land use [</w:delText>
        </w:r>
        <w:r w:rsidR="005375CC">
          <w:fldChar w:fldCharType="begin"/>
        </w:r>
        <w:r w:rsidR="005375CC">
          <w:delInstrText xml:space="preserve"> HYPERLINK \l "ref-ReitaluNovelinsightspostglacial2015" \h </w:delInstrText>
        </w:r>
        <w:r w:rsidR="005375CC">
          <w:fldChar w:fldCharType="separate"/>
        </w:r>
        <w:r>
          <w:rPr>
            <w:rStyle w:val="Hyperlink"/>
          </w:rPr>
          <w:delText>36</w:delText>
        </w:r>
        <w:r w:rsidR="005375CC">
          <w:rPr>
            <w:rStyle w:val="Hyperlink"/>
          </w:rPr>
          <w:fldChar w:fldCharType="end"/>
        </w:r>
        <w:r>
          <w:delText>]. We</w:delText>
        </w:r>
      </w:del>
      <w:r w:rsidR="002734C0">
        <w:t xml:space="preserve"> explored the dynamics of observed and dark diversity, pool size and community completeness both at the taxonomic and functional diversity facets</w:t>
      </w:r>
      <w:del w:id="123" w:author="Diego Pires Ferraz Da Trindade" w:date="2022-11-28T18:06:00Z">
        <w:r>
          <w:delText>.</w:delText>
        </w:r>
      </w:del>
      <w:ins w:id="124" w:author="Diego Pires Ferraz Da Trindade" w:date="2022-11-28T18:06:00Z">
        <w:r w:rsidR="002734C0">
          <w:t xml:space="preserve"> using a sedimentary pollen data from Northern Europe. This data spans the last 14500 years from the Late Glacial (LG) period until the present, a period during which the region has experienced significant changes in both climate and human land use [</w:t>
        </w:r>
        <w:r w:rsidR="005375CC">
          <w:fldChar w:fldCharType="begin"/>
        </w:r>
        <w:r w:rsidR="005375CC">
          <w:instrText xml:space="preserve"> HYPERLINK \l "ref-ReitaluNovelinsightspostglacial2015" \h </w:instrText>
        </w:r>
        <w:r w:rsidR="005375CC">
          <w:fldChar w:fldCharType="separate"/>
        </w:r>
        <w:r w:rsidR="002734C0">
          <w:rPr>
            <w:rStyle w:val="Hyperlink"/>
          </w:rPr>
          <w:t>25</w:t>
        </w:r>
        <w:r w:rsidR="005375CC">
          <w:rPr>
            <w:rStyle w:val="Hyperlink"/>
          </w:rPr>
          <w:fldChar w:fldCharType="end"/>
        </w:r>
        <w:r w:rsidR="002734C0">
          <w:t>].</w:t>
        </w:r>
      </w:ins>
      <w:r w:rsidR="002734C0">
        <w:t xml:space="preserve"> We expect that (1) taxonomic and functional observed and dark diversity (and consequently species pool size) of sedimentary pollen have increased over time, especially after the </w:t>
      </w:r>
      <w:del w:id="125" w:author="Diego Pires Ferraz Da Trindade" w:date="2022-11-28T18:06:00Z">
        <w:r>
          <w:delText>Late Glacial</w:delText>
        </w:r>
      </w:del>
      <w:ins w:id="126" w:author="Diego Pires Ferraz Da Trindade" w:date="2022-11-28T18:06:00Z">
        <w:r w:rsidR="002734C0">
          <w:t>LG</w:t>
        </w:r>
      </w:ins>
      <w:r w:rsidR="002734C0">
        <w:t xml:space="preserve"> period due to the more benign conditions provided by warmer climate and during the Late Holocene due to higher habitat heterogeneity created by human impacts. (2) We expect that </w:t>
      </w:r>
      <w:r w:rsidR="002734C0">
        <w:lastRenderedPageBreak/>
        <w:t>the number of taxa in dark diversity increased faster than in observed diversity since the colonization and establishment of taxa might have been slower than the appearance of suitable habitat conditions</w:t>
      </w:r>
      <w:del w:id="127" w:author="Diego Pires Ferraz Da Trindade" w:date="2022-11-28T18:06:00Z">
        <w:r>
          <w:delText>; because of this</w:delText>
        </w:r>
      </w:del>
      <w:ins w:id="128" w:author="Diego Pires Ferraz Da Trindade" w:date="2022-11-28T18:06:00Z">
        <w:r w:rsidR="002734C0">
          <w:t>. Consequently</w:t>
        </w:r>
      </w:ins>
      <w:r w:rsidR="002734C0">
        <w:t xml:space="preserve">, we expect a decrease in taxonomic and functional community completeness of sedimentary pollen with time, indicating an expansion lag in taxa range. Finally, (3) since </w:t>
      </w:r>
      <w:ins w:id="129" w:author="Diego Pires Ferraz Da Trindade" w:date="2022-11-28T18:06:00Z">
        <w:r w:rsidR="002734C0">
          <w:t xml:space="preserve">traits linked to low </w:t>
        </w:r>
      </w:ins>
      <w:r w:rsidR="002734C0">
        <w:t xml:space="preserve">dispersal capacity and stress </w:t>
      </w:r>
      <w:del w:id="130" w:author="Diego Pires Ferraz Da Trindade" w:date="2022-11-28T18:06:00Z">
        <w:r>
          <w:delText>tolerance</w:delText>
        </w:r>
      </w:del>
      <w:ins w:id="131" w:author="Diego Pires Ferraz Da Trindade" w:date="2022-11-28T18:06:00Z">
        <w:r w:rsidR="002734C0">
          <w:t>intolerance</w:t>
        </w:r>
      </w:ins>
      <w:r w:rsidR="002734C0">
        <w:t xml:space="preserve"> are </w:t>
      </w:r>
      <w:del w:id="132" w:author="Diego Pires Ferraz Da Trindade" w:date="2022-11-28T18:06:00Z">
        <w:r>
          <w:delText>key for</w:delText>
        </w:r>
      </w:del>
      <w:ins w:id="133" w:author="Diego Pires Ferraz Da Trindade" w:date="2022-11-28T18:06:00Z">
        <w:r w:rsidR="002734C0">
          <w:t>usually the reasons why</w:t>
        </w:r>
      </w:ins>
      <w:r w:rsidR="002734C0">
        <w:t xml:space="preserve"> plant </w:t>
      </w:r>
      <w:del w:id="134" w:author="Diego Pires Ferraz Da Trindade" w:date="2022-11-28T18:06:00Z">
        <w:r>
          <w:delText>species’ arrival and establishment at local sites</w:delText>
        </w:r>
      </w:del>
      <w:ins w:id="135" w:author="Diego Pires Ferraz Da Trindade" w:date="2022-11-28T18:06:00Z">
        <w:r w:rsidR="002734C0">
          <w:t>taxa are in dark diversity</w:t>
        </w:r>
      </w:ins>
      <w:r w:rsidR="002734C0">
        <w:t xml:space="preserve">, we expect that, over time, </w:t>
      </w:r>
      <w:ins w:id="136" w:author="Diego Pires Ferraz Da Trindade" w:date="2022-11-28T18:06:00Z">
        <w:r w:rsidR="002734C0">
          <w:t xml:space="preserve">when compared to observed diversity, </w:t>
        </w:r>
      </w:ins>
      <w:r w:rsidR="002734C0">
        <w:t xml:space="preserve">dark diversity </w:t>
      </w:r>
      <w:del w:id="137" w:author="Diego Pires Ferraz Da Trindade" w:date="2022-11-28T18:06:00Z">
        <w:r>
          <w:delText xml:space="preserve">(and consequently </w:delText>
        </w:r>
      </w:del>
      <w:r w:rsidR="002734C0">
        <w:t xml:space="preserve">taxa </w:t>
      </w:r>
      <w:del w:id="138" w:author="Diego Pires Ferraz Da Trindade" w:date="2022-11-28T18:06:00Z">
        <w:r>
          <w:delText>under expansion lag), has been composed</w:delText>
        </w:r>
      </w:del>
      <w:ins w:id="139" w:author="Diego Pires Ferraz Da Trindade" w:date="2022-11-28T18:06:00Z">
        <w:r w:rsidR="002734C0">
          <w:t>consisted</w:t>
        </w:r>
      </w:ins>
      <w:r w:rsidR="002734C0">
        <w:t xml:space="preserve"> mostly of </w:t>
      </w:r>
      <w:del w:id="140" w:author="Diego Pires Ferraz Da Trindade" w:date="2022-11-28T18:06:00Z">
        <w:r>
          <w:delText>dispersal-limited (i.e. </w:delText>
        </w:r>
      </w:del>
      <w:r w:rsidR="002734C0">
        <w:t>shorter plants with small seeds</w:t>
      </w:r>
      <w:ins w:id="141" w:author="Diego Pires Ferraz Da Trindade" w:date="2022-11-28T18:06:00Z">
        <w:r w:rsidR="002734C0">
          <w:t xml:space="preserve"> (dispersal-limited</w:t>
        </w:r>
      </w:ins>
      <w:r w:rsidR="002734C0">
        <w:t xml:space="preserve">) and </w:t>
      </w:r>
      <w:ins w:id="142" w:author="Diego Pires Ferraz Da Trindade" w:date="2022-11-28T18:06:00Z">
        <w:r w:rsidR="002734C0">
          <w:t>large leaves (</w:t>
        </w:r>
      </w:ins>
      <w:r w:rsidR="002734C0">
        <w:t>stress-intolerant taxa</w:t>
      </w:r>
      <w:del w:id="143" w:author="Diego Pires Ferraz Da Trindade" w:date="2022-11-28T18:06:00Z">
        <w:r>
          <w:delText xml:space="preserve"> (i.e. large leaves and insect-pollinated</w:delText>
        </w:r>
      </w:del>
      <w:r w:rsidR="002734C0">
        <w:t>).</w:t>
      </w:r>
    </w:p>
    <w:p w14:paraId="60DDC5D5" w14:textId="77777777" w:rsidR="0059667D" w:rsidRDefault="002734C0">
      <w:pPr>
        <w:pStyle w:val="Heading1"/>
      </w:pPr>
      <w:bookmarkStart w:id="144" w:name="methods"/>
      <w:ins w:id="145" w:author="Diego Pires Ferraz Da Trindade" w:date="2022-11-28T18:06:00Z">
        <w:r>
          <w:t xml:space="preserve">2. </w:t>
        </w:r>
      </w:ins>
      <w:r>
        <w:t>Methods</w:t>
      </w:r>
      <w:bookmarkEnd w:id="144"/>
    </w:p>
    <w:p w14:paraId="36FB7131" w14:textId="77777777" w:rsidR="0059667D" w:rsidRDefault="002734C0">
      <w:pPr>
        <w:pStyle w:val="Heading2"/>
      </w:pPr>
      <w:bookmarkStart w:id="146" w:name="a-study-area-and-sampling"/>
      <w:ins w:id="147" w:author="Diego Pires Ferraz Da Trindade" w:date="2022-11-28T18:06:00Z">
        <w:r>
          <w:t xml:space="preserve">(a) </w:t>
        </w:r>
      </w:ins>
      <w:r>
        <w:t>Study area and sampling</w:t>
      </w:r>
      <w:bookmarkEnd w:id="146"/>
    </w:p>
    <w:p w14:paraId="67324575" w14:textId="28C6C71A" w:rsidR="0059667D" w:rsidRDefault="002734C0">
      <w:pPr>
        <w:pStyle w:val="FirstParagraph"/>
      </w:pPr>
      <w:r>
        <w:t xml:space="preserve">Here we used a sedimentary pollen data set described in </w:t>
      </w:r>
      <w:proofErr w:type="spellStart"/>
      <w:ins w:id="148" w:author="Diego Pires Ferraz Da Trindade" w:date="2022-11-28T18:06:00Z">
        <w:r>
          <w:t>Reitalu</w:t>
        </w:r>
        <w:proofErr w:type="spellEnd"/>
        <w:r>
          <w:t xml:space="preserve"> et al. </w:t>
        </w:r>
      </w:ins>
      <w:r>
        <w:t>[</w:t>
      </w:r>
      <w:r w:rsidR="005375CC">
        <w:fldChar w:fldCharType="begin"/>
      </w:r>
      <w:r w:rsidR="005375CC">
        <w:instrText xml:space="preserve"> HYPERLINK \l "ref-ReitaluNovelinsightspostglacial2015" \h </w:instrText>
      </w:r>
      <w:r w:rsidR="005375CC">
        <w:fldChar w:fldCharType="separate"/>
      </w:r>
      <w:del w:id="149" w:author="Diego Pires Ferraz Da Trindade" w:date="2022-11-28T18:06:00Z">
        <w:r w:rsidR="004A0B8A">
          <w:rPr>
            <w:rStyle w:val="Hyperlink"/>
          </w:rPr>
          <w:delText>36</w:delText>
        </w:r>
      </w:del>
      <w:ins w:id="150" w:author="Diego Pires Ferraz Da Trindade" w:date="2022-11-28T18:06:00Z">
        <w:r>
          <w:rPr>
            <w:rStyle w:val="Hyperlink"/>
          </w:rPr>
          <w:t>25</w:t>
        </w:r>
      </w:ins>
      <w:r w:rsidR="005375CC">
        <w:rPr>
          <w:rStyle w:val="Hyperlink"/>
        </w:rPr>
        <w:fldChar w:fldCharType="end"/>
      </w:r>
      <w:r>
        <w:t>], compiled from 20 palaeoecological case studies (comprising 1061 samples and 140 pollen taxa) in Northern Europe (Estonia and Latvia) (56-60° N, 22-28° E — Table S1) [</w:t>
      </w:r>
      <w:r w:rsidR="005375CC">
        <w:fldChar w:fldCharType="begin"/>
      </w:r>
      <w:r w:rsidR="005375CC">
        <w:instrText xml:space="preserve"> HYPERLINK \l "ref-ReitaluNovelinsightspostglacial2015" \h </w:instrText>
      </w:r>
      <w:r w:rsidR="005375CC">
        <w:fldChar w:fldCharType="separate"/>
      </w:r>
      <w:del w:id="151" w:author="Diego Pires Ferraz Da Trindade" w:date="2022-11-28T18:06:00Z">
        <w:r w:rsidR="004A0B8A">
          <w:rPr>
            <w:rStyle w:val="Hyperlink"/>
          </w:rPr>
          <w:delText>36</w:delText>
        </w:r>
      </w:del>
      <w:ins w:id="152" w:author="Diego Pires Ferraz Da Trindade" w:date="2022-11-28T18:06:00Z">
        <w:r>
          <w:rPr>
            <w:rStyle w:val="Hyperlink"/>
          </w:rPr>
          <w:t>25</w:t>
        </w:r>
      </w:ins>
      <w:r w:rsidR="005375CC">
        <w:rPr>
          <w:rStyle w:val="Hyperlink"/>
        </w:rPr>
        <w:fldChar w:fldCharType="end"/>
      </w:r>
      <w:del w:id="153" w:author="Diego Pires Ferraz Da Trindade" w:date="2022-11-28T18:06:00Z">
        <w:r w:rsidR="004A0B8A">
          <w:delText>]. We used the same chronologies that were used [</w:delText>
        </w:r>
        <w:r w:rsidR="005375CC">
          <w:fldChar w:fldCharType="begin"/>
        </w:r>
        <w:r w:rsidR="005375CC">
          <w:delInstrText xml:space="preserve"> HYPERLINK \l "ref-ReitaluNovelinsightspostglacial2015" \h </w:delInstrText>
        </w:r>
        <w:r w:rsidR="005375CC">
          <w:fldChar w:fldCharType="separate"/>
        </w:r>
        <w:r w:rsidR="004A0B8A">
          <w:rPr>
            <w:rStyle w:val="Hyperlink"/>
          </w:rPr>
          <w:delText>36</w:delText>
        </w:r>
        <w:r w:rsidR="005375CC">
          <w:rPr>
            <w:rStyle w:val="Hyperlink"/>
          </w:rPr>
          <w:fldChar w:fldCharType="end"/>
        </w:r>
        <w:r w:rsidR="004A0B8A">
          <w:delText>]</w:delText>
        </w:r>
        <w:r w:rsidR="003E7CFF">
          <w:delText>,</w:delText>
        </w:r>
      </w:del>
      <w:ins w:id="154" w:author="Diego Pires Ferraz Da Trindade" w:date="2022-11-28T18:06:00Z">
        <w:r>
          <w:t xml:space="preserve">]. The study area is located between the boreal and nemoral forest zones, consisting mostly of </w:t>
        </w:r>
        <w:proofErr w:type="spellStart"/>
        <w:r>
          <w:rPr>
            <w:i/>
          </w:rPr>
          <w:t>Picea</w:t>
        </w:r>
        <w:proofErr w:type="spellEnd"/>
        <w:r>
          <w:rPr>
            <w:i/>
          </w:rPr>
          <w:t xml:space="preserve"> </w:t>
        </w:r>
        <w:proofErr w:type="spellStart"/>
        <w:r>
          <w:rPr>
            <w:i/>
          </w:rPr>
          <w:t>abies</w:t>
        </w:r>
        <w:proofErr w:type="spellEnd"/>
        <w:r>
          <w:t xml:space="preserve">, </w:t>
        </w:r>
        <w:r>
          <w:rPr>
            <w:i/>
          </w:rPr>
          <w:t>Betula pendula</w:t>
        </w:r>
        <w:r>
          <w:t xml:space="preserve">, </w:t>
        </w:r>
        <w:r>
          <w:rPr>
            <w:i/>
          </w:rPr>
          <w:t xml:space="preserve">Populus </w:t>
        </w:r>
        <w:proofErr w:type="spellStart"/>
        <w:r>
          <w:rPr>
            <w:i/>
          </w:rPr>
          <w:t>tremula</w:t>
        </w:r>
        <w:proofErr w:type="spellEnd"/>
        <w:r>
          <w:t xml:space="preserve"> and </w:t>
        </w:r>
        <w:r>
          <w:rPr>
            <w:i/>
          </w:rPr>
          <w:t>Pinus sylvestris</w:t>
        </w:r>
        <w:r>
          <w:t xml:space="preserve"> [</w:t>
        </w:r>
        <w:r w:rsidR="005375CC">
          <w:fldChar w:fldCharType="begin"/>
        </w:r>
        <w:r w:rsidR="005375CC">
          <w:instrText xml:space="preserve"> HYPERLINK \l "ref-AmonTimingLateglacialvegetation2012" \h </w:instrText>
        </w:r>
        <w:r w:rsidR="005375CC">
          <w:fldChar w:fldCharType="separate"/>
        </w:r>
        <w:r>
          <w:rPr>
            <w:rStyle w:val="Hyperlink"/>
          </w:rPr>
          <w:t>51</w:t>
        </w:r>
        <w:r w:rsidR="005375CC">
          <w:rPr>
            <w:rStyle w:val="Hyperlink"/>
          </w:rPr>
          <w:fldChar w:fldCharType="end"/>
        </w:r>
        <w:r>
          <w:t>]. This region has experienced important changes in both climate and human impacts over millennial time scales, with marked effects on vegetation dynamics [</w:t>
        </w:r>
        <w:r w:rsidR="005375CC">
          <w:fldChar w:fldCharType="begin"/>
        </w:r>
        <w:r w:rsidR="005375CC">
          <w:instrText xml:space="preserve"> HYPERLINK \l "ref-poskaReflectionsPreEarlyagrarian2004" \h </w:instrText>
        </w:r>
        <w:r w:rsidR="005375CC">
          <w:fldChar w:fldCharType="separate"/>
        </w:r>
        <w:r>
          <w:rPr>
            <w:rStyle w:val="Hyperlink"/>
          </w:rPr>
          <w:t>52</w:t>
        </w:r>
        <w:r w:rsidR="005375CC">
          <w:rPr>
            <w:rStyle w:val="Hyperlink"/>
          </w:rPr>
          <w:fldChar w:fldCharType="end"/>
        </w:r>
        <w:r>
          <w:t xml:space="preserve">]. We used the same chronologies reported in </w:t>
        </w:r>
        <w:proofErr w:type="spellStart"/>
        <w:r>
          <w:t>Reitalu</w:t>
        </w:r>
        <w:proofErr w:type="spellEnd"/>
        <w:r>
          <w:t xml:space="preserve"> et al. [</w:t>
        </w:r>
        <w:r w:rsidR="005375CC">
          <w:fldChar w:fldCharType="begin"/>
        </w:r>
        <w:r w:rsidR="005375CC">
          <w:instrText xml:space="preserve"> H</w:instrText>
        </w:r>
        <w:r w:rsidR="005375CC">
          <w:instrText xml:space="preserve">YPERLINK \l "ref-ReitaluNovelinsightspostglacial2015" \h </w:instrText>
        </w:r>
        <w:r w:rsidR="005375CC">
          <w:fldChar w:fldCharType="separate"/>
        </w:r>
        <w:r>
          <w:rPr>
            <w:rStyle w:val="Hyperlink"/>
          </w:rPr>
          <w:t>25</w:t>
        </w:r>
        <w:r w:rsidR="005375CC">
          <w:rPr>
            <w:rStyle w:val="Hyperlink"/>
          </w:rPr>
          <w:fldChar w:fldCharType="end"/>
        </w:r>
        <w:r>
          <w:t>], which was</w:t>
        </w:r>
      </w:ins>
      <w:r>
        <w:t xml:space="preserve"> based on IntCal09 calibration dataset [</w:t>
      </w:r>
      <w:r w:rsidR="005375CC">
        <w:fldChar w:fldCharType="begin"/>
      </w:r>
      <w:r w:rsidR="005375CC">
        <w:instrText xml:space="preserve"> HYPERLINK \l "Xb8cd008d41739771268eb1cde357d80e6ff85ac" \h </w:instrText>
      </w:r>
      <w:r w:rsidR="005375CC">
        <w:fldChar w:fldCharType="separate"/>
      </w:r>
      <w:del w:id="155" w:author="Diego Pires Ferraz Da Trindade" w:date="2022-11-28T18:06:00Z">
        <w:r w:rsidR="004A0B8A">
          <w:rPr>
            <w:rStyle w:val="Hyperlink"/>
          </w:rPr>
          <w:delText>39</w:delText>
        </w:r>
      </w:del>
      <w:ins w:id="156" w:author="Diego Pires Ferraz Da Trindade" w:date="2022-11-28T18:06:00Z">
        <w:r>
          <w:rPr>
            <w:rStyle w:val="Hyperlink"/>
          </w:rPr>
          <w:t>53</w:t>
        </w:r>
      </w:ins>
      <w:r w:rsidR="005375CC">
        <w:rPr>
          <w:rStyle w:val="Hyperlink"/>
        </w:rPr>
        <w:fldChar w:fldCharType="end"/>
      </w:r>
      <w:del w:id="157" w:author="Diego Pires Ferraz Da Trindade" w:date="2022-11-28T18:06:00Z">
        <w:r w:rsidR="004A0B8A">
          <w:delText>]</w:delText>
        </w:r>
        <w:r w:rsidR="003E7CFF">
          <w:delText>,</w:delText>
        </w:r>
      </w:del>
      <w:ins w:id="158" w:author="Diego Pires Ferraz Da Trindade" w:date="2022-11-28T18:06:00Z">
        <w:r>
          <w:t>]</w:t>
        </w:r>
      </w:ins>
      <w:r>
        <w:t xml:space="preserve"> and the </w:t>
      </w:r>
      <w:proofErr w:type="spellStart"/>
      <w:r>
        <w:t>OxCal</w:t>
      </w:r>
      <w:proofErr w:type="spellEnd"/>
      <w:r>
        <w:t xml:space="preserve"> 4.1 program [</w:t>
      </w:r>
      <w:r w:rsidR="005375CC">
        <w:fldChar w:fldCharType="begin"/>
      </w:r>
      <w:r w:rsidR="005375CC">
        <w:instrText xml:space="preserve"> HYPERLINK \l "X0815e6e45bd7b0e185fea62b91020c1e</w:instrText>
      </w:r>
      <w:r w:rsidR="005375CC">
        <w:instrText xml:space="preserve">a0d87ca" \h </w:instrText>
      </w:r>
      <w:r w:rsidR="005375CC">
        <w:fldChar w:fldCharType="separate"/>
      </w:r>
      <w:del w:id="159" w:author="Diego Pires Ferraz Da Trindade" w:date="2022-11-28T18:06:00Z">
        <w:r w:rsidR="004A0B8A">
          <w:rPr>
            <w:rStyle w:val="Hyperlink"/>
          </w:rPr>
          <w:delText>40</w:delText>
        </w:r>
      </w:del>
      <w:ins w:id="160" w:author="Diego Pires Ferraz Da Trindade" w:date="2022-11-28T18:06:00Z">
        <w:r>
          <w:rPr>
            <w:rStyle w:val="Hyperlink"/>
          </w:rPr>
          <w:t>54</w:t>
        </w:r>
      </w:ins>
      <w:r w:rsidR="005375CC">
        <w:rPr>
          <w:rStyle w:val="Hyperlink"/>
        </w:rPr>
        <w:fldChar w:fldCharType="end"/>
      </w:r>
      <w:del w:id="161" w:author="Diego Pires Ferraz Da Trindade" w:date="2022-11-28T18:06:00Z">
        <w:r w:rsidR="004A0B8A">
          <w:delText>]</w:delText>
        </w:r>
      </w:del>
      <w:ins w:id="162" w:author="Diego Pires Ferraz Da Trindade" w:date="2022-11-28T18:06:00Z">
        <w:r>
          <w:t>],</w:t>
        </w:r>
      </w:ins>
      <w:r>
        <w:t xml:space="preserve"> combining radiocarbon ages and lithological data with sedimentary deposition models [</w:t>
      </w:r>
      <w:r w:rsidR="005375CC">
        <w:fldChar w:fldCharType="begin"/>
      </w:r>
      <w:r w:rsidR="005375CC">
        <w:instrText xml:space="preserve"> HYPERLINK \l "X6b7c87bfa6795a8b0fba5fd7ca6b40c64558ee4" \h </w:instrText>
      </w:r>
      <w:r w:rsidR="005375CC">
        <w:fldChar w:fldCharType="separate"/>
      </w:r>
      <w:del w:id="163" w:author="Diego Pires Ferraz Da Trindade" w:date="2022-11-28T18:06:00Z">
        <w:r w:rsidR="004A0B8A">
          <w:rPr>
            <w:rStyle w:val="Hyperlink"/>
          </w:rPr>
          <w:delText>41</w:delText>
        </w:r>
      </w:del>
      <w:ins w:id="164" w:author="Diego Pires Ferraz Da Trindade" w:date="2022-11-28T18:06:00Z">
        <w:r>
          <w:rPr>
            <w:rStyle w:val="Hyperlink"/>
          </w:rPr>
          <w:t>55</w:t>
        </w:r>
      </w:ins>
      <w:r w:rsidR="005375CC">
        <w:rPr>
          <w:rStyle w:val="Hyperlink"/>
        </w:rPr>
        <w:fldChar w:fldCharType="end"/>
      </w:r>
      <w:del w:id="165" w:author="Diego Pires Ferraz Da Trindade" w:date="2022-11-28T18:06:00Z">
        <w:r w:rsidR="004A0B8A">
          <w:delText>]. Only</w:delText>
        </w:r>
      </w:del>
      <w:ins w:id="166" w:author="Diego Pires Ferraz Da Trindade" w:date="2022-11-28T18:06:00Z">
        <w:r>
          <w:t xml:space="preserve">]. To avoid samples with large age </w:t>
        </w:r>
        <w:r>
          <w:lastRenderedPageBreak/>
          <w:t>uncertainties, only</w:t>
        </w:r>
      </w:ins>
      <w:r>
        <w:t xml:space="preserve"> the samples for which the </w:t>
      </w:r>
      <w:del w:id="167" w:author="Diego Pires Ferraz Da Trindade" w:date="2022-11-28T18:06:00Z">
        <w:r w:rsidR="004A0B8A">
          <w:delText>SD</w:delText>
        </w:r>
      </w:del>
      <w:ins w:id="168" w:author="Diego Pires Ferraz Da Trindade" w:date="2022-11-28T18:06:00Z">
        <w:r>
          <w:t>standard deviation</w:t>
        </w:r>
      </w:ins>
      <w:r>
        <w:t xml:space="preserve"> of the age estimate did not exceed 100 years were kept in the analysis. The temporal range covered by each site can be seen in Fig. S</w:t>
      </w:r>
      <w:r w:rsidR="007E706F">
        <w:t>1</w:t>
      </w:r>
      <w:r>
        <w:t>.</w:t>
      </w:r>
    </w:p>
    <w:p w14:paraId="6CD10855" w14:textId="77777777" w:rsidR="00ED2A7C" w:rsidRDefault="004A0B8A">
      <w:pPr>
        <w:pStyle w:val="BodyText"/>
        <w:rPr>
          <w:del w:id="169" w:author="Diego Pires Ferraz Da Trindade" w:date="2022-11-28T18:06:00Z"/>
        </w:rPr>
      </w:pPr>
      <w:del w:id="170" w:author="Diego Pires Ferraz Da Trindade" w:date="2022-11-28T18:06:00Z">
        <w:r>
          <w:delText xml:space="preserve">The study area is located between the boreal and nemoral forest zones, consisting mostly of </w:delText>
        </w:r>
        <w:r>
          <w:rPr>
            <w:i/>
          </w:rPr>
          <w:delText>Picea abies</w:delText>
        </w:r>
        <w:r>
          <w:delText xml:space="preserve">, </w:delText>
        </w:r>
        <w:r>
          <w:rPr>
            <w:i/>
          </w:rPr>
          <w:delText>Betula pendula</w:delText>
        </w:r>
        <w:r>
          <w:delText xml:space="preserve">, </w:delText>
        </w:r>
        <w:r>
          <w:rPr>
            <w:i/>
          </w:rPr>
          <w:delText>Populus tremula</w:delText>
        </w:r>
        <w:r>
          <w:delText xml:space="preserve"> and </w:delText>
        </w:r>
        <w:r>
          <w:rPr>
            <w:i/>
          </w:rPr>
          <w:delText>Pinus sylvestris</w:delText>
        </w:r>
        <w:r>
          <w:delText>. During the Late Glacial period (from 14650 to 11650 cal. yr BP), the area was covered with tundra vegetation, dominated by herbs and dwarf shrubs [</w:delText>
        </w:r>
        <w:r w:rsidR="005375CC">
          <w:fldChar w:fldCharType="begin"/>
        </w:r>
        <w:r w:rsidR="005375CC">
          <w:delInstrText xml:space="preserve"> HYPERLINK \l "ref-AmonTreetaxaimmigration2014" \h </w:delInstrText>
        </w:r>
        <w:r w:rsidR="005375CC">
          <w:fldChar w:fldCharType="separate"/>
        </w:r>
        <w:r>
          <w:rPr>
            <w:rStyle w:val="Hyperlink"/>
          </w:rPr>
          <w:delText>42</w:delText>
        </w:r>
        <w:r w:rsidR="005375CC">
          <w:rPr>
            <w:rStyle w:val="Hyperlink"/>
          </w:rPr>
          <w:fldChar w:fldCharType="end"/>
        </w:r>
        <w:r>
          <w:delText>,</w:delText>
        </w:r>
        <w:r w:rsidR="005375CC">
          <w:fldChar w:fldCharType="begin"/>
        </w:r>
        <w:r w:rsidR="005375CC">
          <w:delInstrText xml:space="preserve"> HYPERLINK \l "ref-AmonTimingLateglacialvegetation2012" \h </w:delInstrText>
        </w:r>
        <w:r w:rsidR="005375CC">
          <w:fldChar w:fldCharType="separate"/>
        </w:r>
        <w:r>
          <w:rPr>
            <w:rStyle w:val="Hyperlink"/>
          </w:rPr>
          <w:delText>43</w:delText>
        </w:r>
        <w:r w:rsidR="005375CC">
          <w:rPr>
            <w:rStyle w:val="Hyperlink"/>
          </w:rPr>
          <w:fldChar w:fldCharType="end"/>
        </w:r>
        <w:r>
          <w:delText>]. The transition between the Late Glacial and the Holocene marked a rapid warming period that had an abrupt effect on vegetation response, with the formerly tundra vegetation being replaced by pine (</w:delText>
        </w:r>
        <w:r>
          <w:rPr>
            <w:i/>
          </w:rPr>
          <w:delText>Pinus</w:delText>
        </w:r>
        <w:r>
          <w:delText>) and birch (</w:delText>
        </w:r>
        <w:r>
          <w:rPr>
            <w:i/>
          </w:rPr>
          <w:delText>Betula</w:delText>
        </w:r>
        <w:r>
          <w:delText>) forests [</w:delText>
        </w:r>
        <w:r w:rsidR="005375CC">
          <w:fldChar w:fldCharType="begin"/>
        </w:r>
        <w:r w:rsidR="005375CC">
          <w:delInstrText xml:space="preserve"> HYPERLINK \l "ref-AmonTimingLateglacialvegetation2012" \h </w:delInstrText>
        </w:r>
        <w:r w:rsidR="005375CC">
          <w:fldChar w:fldCharType="separate"/>
        </w:r>
        <w:r>
          <w:rPr>
            <w:rStyle w:val="Hyperlink"/>
          </w:rPr>
          <w:delText>43</w:delText>
        </w:r>
        <w:r w:rsidR="005375CC">
          <w:rPr>
            <w:rStyle w:val="Hyperlink"/>
          </w:rPr>
          <w:fldChar w:fldCharType="end"/>
        </w:r>
        <w:r>
          <w:delText>]. Towards the mid-Holocene, characterized by the Holocene climate optimum in NE Europe, thermophilous and broad-leaved taxa (e.g. </w:delText>
        </w:r>
        <w:r>
          <w:rPr>
            <w:i/>
          </w:rPr>
          <w:delText>Tilia</w:delText>
        </w:r>
        <w:r>
          <w:delText xml:space="preserve">, </w:delText>
        </w:r>
        <w:r>
          <w:rPr>
            <w:i/>
          </w:rPr>
          <w:delText>Quercus</w:delText>
        </w:r>
        <w:r>
          <w:delText xml:space="preserve">, </w:delText>
        </w:r>
        <w:r>
          <w:rPr>
            <w:i/>
          </w:rPr>
          <w:delText>Ulmus</w:delText>
        </w:r>
        <w:r>
          <w:delText xml:space="preserve"> and </w:delText>
        </w:r>
        <w:r>
          <w:rPr>
            <w:i/>
          </w:rPr>
          <w:delText>Corylus</w:delText>
        </w:r>
        <w:r>
          <w:delText>) arrived and became abundant. Over the late Holocene, the region experienced a more pronounced human impact with the establishment and expansion of agriculture (around 4000 cal. yr BP), increasing landscape openness and affecting species composition (e.g. introduction of several herbaceous species) [</w:delText>
        </w:r>
        <w:r w:rsidR="005375CC">
          <w:fldChar w:fldCharType="begin"/>
        </w:r>
        <w:r w:rsidR="005375CC">
          <w:delInstrText xml:space="preserve"> HYPERLINK \l "ref-poskaReflectionsPreEarlyagrarian2004" \h </w:delInstrText>
        </w:r>
        <w:r w:rsidR="005375CC">
          <w:fldChar w:fldCharType="separate"/>
        </w:r>
        <w:r>
          <w:rPr>
            <w:rStyle w:val="Hyperlink"/>
          </w:rPr>
          <w:delText>44</w:delText>
        </w:r>
        <w:r w:rsidR="005375CC">
          <w:rPr>
            <w:rStyle w:val="Hyperlink"/>
          </w:rPr>
          <w:fldChar w:fldCharType="end"/>
        </w:r>
        <w:r>
          <w:delText>].</w:delText>
        </w:r>
      </w:del>
    </w:p>
    <w:p w14:paraId="0E9F7F7C" w14:textId="27BD6C9E" w:rsidR="0059667D" w:rsidRDefault="002734C0">
      <w:pPr>
        <w:pStyle w:val="BodyText"/>
      </w:pPr>
      <w:r>
        <w:t xml:space="preserve">Following </w:t>
      </w:r>
      <w:proofErr w:type="spellStart"/>
      <w:r>
        <w:t>Reitalu</w:t>
      </w:r>
      <w:proofErr w:type="spellEnd"/>
      <w:r>
        <w:t xml:space="preserve"> et al. [</w:t>
      </w:r>
      <w:r w:rsidR="005375CC">
        <w:fldChar w:fldCharType="begin"/>
      </w:r>
      <w:r w:rsidR="005375CC">
        <w:instrText xml:space="preserve"> HYPERLINK \l "ref-ReitaluNovelinsightspostglacial2015" \h </w:instrText>
      </w:r>
      <w:r w:rsidR="005375CC">
        <w:fldChar w:fldCharType="separate"/>
      </w:r>
      <w:del w:id="171" w:author="Diego Pires Ferraz Da Trindade" w:date="2022-11-28T18:06:00Z">
        <w:r w:rsidR="004A0B8A">
          <w:rPr>
            <w:rStyle w:val="Hyperlink"/>
          </w:rPr>
          <w:delText>36</w:delText>
        </w:r>
      </w:del>
      <w:ins w:id="172" w:author="Diego Pires Ferraz Da Trindade" w:date="2022-11-28T18:06:00Z">
        <w:r>
          <w:rPr>
            <w:rStyle w:val="Hyperlink"/>
          </w:rPr>
          <w:t>25</w:t>
        </w:r>
      </w:ins>
      <w:r w:rsidR="005375CC">
        <w:rPr>
          <w:rStyle w:val="Hyperlink"/>
        </w:rPr>
        <w:fldChar w:fldCharType="end"/>
      </w:r>
      <w:r>
        <w:t xml:space="preserve">], we excluded some taxa from the Late Glacial period (earlier than 11650 cal. </w:t>
      </w:r>
      <w:proofErr w:type="spellStart"/>
      <w:r>
        <w:t>yr</w:t>
      </w:r>
      <w:proofErr w:type="spellEnd"/>
      <w:r>
        <w:t xml:space="preserve"> BP) since they are assumed to be re-deposited from older deposits (</w:t>
      </w:r>
      <w:r>
        <w:rPr>
          <w:i/>
        </w:rPr>
        <w:t>Corylus</w:t>
      </w:r>
      <w:r>
        <w:t xml:space="preserve">, </w:t>
      </w:r>
      <w:proofErr w:type="spellStart"/>
      <w:r>
        <w:rPr>
          <w:i/>
        </w:rPr>
        <w:t>Tilia</w:t>
      </w:r>
      <w:proofErr w:type="spellEnd"/>
      <w:r>
        <w:t xml:space="preserve">, </w:t>
      </w:r>
      <w:r>
        <w:rPr>
          <w:i/>
        </w:rPr>
        <w:t>Quercus</w:t>
      </w:r>
      <w:r>
        <w:t xml:space="preserve">, </w:t>
      </w:r>
      <w:proofErr w:type="spellStart"/>
      <w:r>
        <w:rPr>
          <w:i/>
        </w:rPr>
        <w:t>Ulmus</w:t>
      </w:r>
      <w:proofErr w:type="spellEnd"/>
      <w:r>
        <w:t xml:space="preserve">, </w:t>
      </w:r>
      <w:r>
        <w:rPr>
          <w:i/>
        </w:rPr>
        <w:t>Fraxinus</w:t>
      </w:r>
      <w:r>
        <w:t xml:space="preserve">, </w:t>
      </w:r>
      <w:r>
        <w:rPr>
          <w:i/>
        </w:rPr>
        <w:t>Alnus</w:t>
      </w:r>
      <w:r>
        <w:t xml:space="preserve"> and </w:t>
      </w:r>
      <w:r>
        <w:rPr>
          <w:i/>
        </w:rPr>
        <w:t>Carpinus</w:t>
      </w:r>
      <w:r>
        <w:t>) [</w:t>
      </w:r>
      <w:r w:rsidR="005375CC">
        <w:fldChar w:fldCharType="begin"/>
      </w:r>
      <w:r w:rsidR="005375CC">
        <w:instrText xml:space="preserve"> HYPERLINK \l "X135faf8b1835e9177a108b686386a8ce989b637" \h </w:instrText>
      </w:r>
      <w:r w:rsidR="005375CC">
        <w:fldChar w:fldCharType="separate"/>
      </w:r>
      <w:del w:id="173" w:author="Diego Pires Ferraz Da Trindade" w:date="2022-11-28T18:06:00Z">
        <w:r w:rsidR="004A0B8A">
          <w:rPr>
            <w:rStyle w:val="Hyperlink"/>
          </w:rPr>
          <w:delText>45</w:delText>
        </w:r>
      </w:del>
      <w:ins w:id="174" w:author="Diego Pires Ferraz Da Trindade" w:date="2022-11-28T18:06:00Z">
        <w:r>
          <w:rPr>
            <w:rStyle w:val="Hyperlink"/>
          </w:rPr>
          <w:t>56</w:t>
        </w:r>
      </w:ins>
      <w:r w:rsidR="005375CC">
        <w:rPr>
          <w:rStyle w:val="Hyperlink"/>
        </w:rPr>
        <w:fldChar w:fldCharType="end"/>
      </w:r>
      <w:r>
        <w:t xml:space="preserve">]. </w:t>
      </w:r>
      <w:del w:id="175" w:author="Diego Pires Ferraz Da Trindade" w:date="2022-11-28T18:06:00Z">
        <w:r w:rsidR="004A0B8A">
          <w:delText>We used Andersen-transformed</w:delText>
        </w:r>
      </w:del>
      <w:ins w:id="176" w:author="Diego Pires Ferraz Da Trindade" w:date="2022-11-28T18:06:00Z">
        <w:r>
          <w:t>Because</w:t>
        </w:r>
      </w:ins>
      <w:r>
        <w:t xml:space="preserve"> pollen </w:t>
      </w:r>
      <w:del w:id="177" w:author="Diego Pires Ferraz Da Trindade" w:date="2022-11-28T18:06:00Z">
        <w:r w:rsidR="004A0B8A">
          <w:delText>counts to reduce</w:delText>
        </w:r>
      </w:del>
      <w:ins w:id="178" w:author="Diego Pires Ferraz Da Trindade" w:date="2022-11-28T18:06:00Z">
        <w:r>
          <w:t>data does not directly reflect species proportions in</w:t>
        </w:r>
      </w:ins>
      <w:r>
        <w:t xml:space="preserve"> the </w:t>
      </w:r>
      <w:del w:id="179" w:author="Diego Pires Ferraz Da Trindade" w:date="2022-11-28T18:06:00Z">
        <w:r w:rsidR="004A0B8A">
          <w:delText>effect of dominant tree taxa</w:delText>
        </w:r>
      </w:del>
      <w:ins w:id="180" w:author="Diego Pires Ferraz Da Trindade" w:date="2022-11-28T18:06:00Z">
        <w:r>
          <w:t>vegetation,</w:t>
        </w:r>
      </w:ins>
      <w:r>
        <w:t xml:space="preserve"> with high pollen </w:t>
      </w:r>
      <w:del w:id="181" w:author="Diego Pires Ferraz Da Trindade" w:date="2022-11-28T18:06:00Z">
        <w:r w:rsidR="004A0B8A">
          <w:delText>production on the estimation of taxa richness</w:delText>
        </w:r>
      </w:del>
      <w:ins w:id="182" w:author="Diego Pires Ferraz Da Trindade" w:date="2022-11-28T18:06:00Z">
        <w:r>
          <w:t>producers being overrepresented</w:t>
        </w:r>
      </w:ins>
      <w:r>
        <w:t xml:space="preserve"> [</w:t>
      </w:r>
      <w:r w:rsidR="005375CC">
        <w:fldChar w:fldCharType="begin"/>
      </w:r>
      <w:r w:rsidR="005375CC">
        <w:instrText xml:space="preserve"> HYPERLINK \l "ref-reitaluPatternsModernPollen2019" \h </w:instrText>
      </w:r>
      <w:r w:rsidR="005375CC">
        <w:fldChar w:fldCharType="separate"/>
      </w:r>
      <w:del w:id="183" w:author="Diego Pires Ferraz Da Trindade" w:date="2022-11-28T18:06:00Z">
        <w:r w:rsidR="004A0B8A">
          <w:rPr>
            <w:rStyle w:val="Hyperlink"/>
          </w:rPr>
          <w:delText>33</w:delText>
        </w:r>
      </w:del>
      <w:ins w:id="184" w:author="Diego Pires Ferraz Da Trindade" w:date="2022-11-28T18:06:00Z">
        <w:r>
          <w:rPr>
            <w:rStyle w:val="Hyperlink"/>
          </w:rPr>
          <w:t>22</w:t>
        </w:r>
      </w:ins>
      <w:r w:rsidR="005375CC">
        <w:rPr>
          <w:rStyle w:val="Hyperlink"/>
        </w:rPr>
        <w:fldChar w:fldCharType="end"/>
      </w:r>
      <w:del w:id="185" w:author="Diego Pires Ferraz Da Trindade" w:date="2022-11-28T18:06:00Z">
        <w:r w:rsidR="004A0B8A">
          <w:delText>]. Accordingly, the pollen sums of common tree taxa were multiplied by the Andersen transformation factors [</w:delText>
        </w:r>
        <w:r w:rsidR="005375CC">
          <w:fldChar w:fldCharType="begin"/>
        </w:r>
        <w:r w:rsidR="005375CC">
          <w:delInstrText xml:space="preserve"> HYPERLINK \l "X623341d4c403701b4b4fd8da020a9a62520567b" \h </w:delInstrText>
        </w:r>
        <w:r w:rsidR="005375CC">
          <w:fldChar w:fldCharType="separate"/>
        </w:r>
        <w:r w:rsidR="004A0B8A">
          <w:rPr>
            <w:rStyle w:val="Hyperlink"/>
          </w:rPr>
          <w:delText>46</w:delText>
        </w:r>
        <w:r w:rsidR="005375CC">
          <w:rPr>
            <w:rStyle w:val="Hyperlink"/>
          </w:rPr>
          <w:fldChar w:fldCharType="end"/>
        </w:r>
        <w:r w:rsidR="004A0B8A">
          <w:delText>] and rarefied richness was calculated based on minimum number of pollen grains (300) in transformed data</w:delText>
        </w:r>
      </w:del>
      <w:ins w:id="186" w:author="Diego Pires Ferraz Da Trindade" w:date="2022-11-28T18:06:00Z">
        <w:r>
          <w:t>,</w:t>
        </w:r>
        <w:r w:rsidR="005375CC">
          <w:fldChar w:fldCharType="begin"/>
        </w:r>
        <w:r w:rsidR="005375CC">
          <w:instrText xml:space="preserve"> HYPERLINK \l "ref-FeldeModernpollenplant2016" \h </w:instrText>
        </w:r>
        <w:r w:rsidR="005375CC">
          <w:fldChar w:fldCharType="separate"/>
        </w:r>
        <w:r>
          <w:rPr>
            <w:rStyle w:val="Hyperlink"/>
          </w:rPr>
          <w:t>57</w:t>
        </w:r>
        <w:r w:rsidR="005375CC">
          <w:rPr>
            <w:rStyle w:val="Hyperlink"/>
          </w:rPr>
          <w:fldChar w:fldCharType="end"/>
        </w:r>
        <w:r>
          <w:t xml:space="preserve">], some </w:t>
        </w:r>
        <w:r>
          <w:lastRenderedPageBreak/>
          <w:t xml:space="preserve">palaeoecological studies use methods to </w:t>
        </w:r>
        <w:proofErr w:type="spellStart"/>
        <w:r>
          <w:t>downweighting</w:t>
        </w:r>
        <w:proofErr w:type="spellEnd"/>
        <w:r>
          <w:t xml:space="preserve"> the high pollen producers prior to calculating diversity estimates (i.e. Andersen Transformation) [</w:t>
        </w:r>
        <w:r w:rsidR="005375CC">
          <w:fldChar w:fldCharType="begin"/>
        </w:r>
        <w:r w:rsidR="005375CC">
          <w:instrText xml:space="preserve"> HYPERLINK \l "X623341d4c403701b4b4fd8da020a9a62520567b" \h </w:instrText>
        </w:r>
        <w:r w:rsidR="005375CC">
          <w:fldChar w:fldCharType="separate"/>
        </w:r>
        <w:r>
          <w:rPr>
            <w:rStyle w:val="Hyperlink"/>
          </w:rPr>
          <w:t>58</w:t>
        </w:r>
        <w:r w:rsidR="005375CC">
          <w:rPr>
            <w:rStyle w:val="Hyperlink"/>
          </w:rPr>
          <w:fldChar w:fldCharType="end"/>
        </w:r>
        <w:r>
          <w:t xml:space="preserve">]. We did test the use of Andersen-transformed pollen counts, but present the results based on the raw data because there was </w:t>
        </w:r>
        <w:r w:rsidR="003859D9">
          <w:t xml:space="preserve">almost </w:t>
        </w:r>
        <w:r>
          <w:t>no difference between raw and transformed results (Fig. S</w:t>
        </w:r>
        <w:r w:rsidR="00BC27E3">
          <w:t>2</w:t>
        </w:r>
        <w:r>
          <w:t>). We also calculated the sample coverage (the expected proportion of identified pollen grains in a sample [</w:t>
        </w:r>
        <w:r w:rsidR="005375CC">
          <w:fldChar w:fldCharType="begin"/>
        </w:r>
        <w:r w:rsidR="005375CC">
          <w:instrText xml:space="preserve"> HYPERLINK \l "Xdc219bd6dd047c2d511d1bdf59d4099d97960df" \h </w:instrText>
        </w:r>
        <w:r w:rsidR="005375CC">
          <w:fldChar w:fldCharType="separate"/>
        </w:r>
        <w:r>
          <w:rPr>
            <w:rStyle w:val="Hyperlink"/>
          </w:rPr>
          <w:t>59</w:t>
        </w:r>
        <w:r w:rsidR="005375CC">
          <w:rPr>
            <w:rStyle w:val="Hyperlink"/>
          </w:rPr>
          <w:fldChar w:fldCharType="end"/>
        </w:r>
        <w:r>
          <w:t>]), which was always very high (0.98), indicating that the taxa recorded were not strongly biased by differences in sampling effort</w:t>
        </w:r>
      </w:ins>
      <w:r>
        <w:t>.</w:t>
      </w:r>
    </w:p>
    <w:p w14:paraId="17EA73B1" w14:textId="77777777" w:rsidR="0059667D" w:rsidRDefault="002734C0">
      <w:pPr>
        <w:pStyle w:val="Heading2"/>
      </w:pPr>
      <w:bookmarkStart w:id="187" w:name="b-dark-diversity-estimation"/>
      <w:ins w:id="188" w:author="Diego Pires Ferraz Da Trindade" w:date="2022-11-28T18:06:00Z">
        <w:r>
          <w:t xml:space="preserve">(b) </w:t>
        </w:r>
      </w:ins>
      <w:r>
        <w:t>Dark diversity estimation</w:t>
      </w:r>
      <w:bookmarkEnd w:id="187"/>
    </w:p>
    <w:p w14:paraId="18651742" w14:textId="7E7DE59A" w:rsidR="0059667D" w:rsidRDefault="002734C0">
      <w:pPr>
        <w:pStyle w:val="FirstParagraph"/>
      </w:pPr>
      <w:r>
        <w:t>Dark diversity was estimated using the hypergeometric method in the R-package “</w:t>
      </w:r>
      <w:proofErr w:type="spellStart"/>
      <w:r>
        <w:t>DarkDiv</w:t>
      </w:r>
      <w:proofErr w:type="spellEnd"/>
      <w:r>
        <w:t>” [</w:t>
      </w:r>
      <w:del w:id="189" w:author="Diego Pires Ferraz Da Trindade" w:date="2022-11-28T18:06:00Z">
        <w:r w:rsidR="005375CC">
          <w:fldChar w:fldCharType="begin"/>
        </w:r>
        <w:r w:rsidR="005375CC">
          <w:delInstrText xml:space="preserve"> HYPERLINK \l "X25b817a44b4fef6d497a8b308190d2917107c9e" </w:delInstrText>
        </w:r>
        <w:r w:rsidR="005375CC">
          <w:delInstrText xml:space="preserve">\h </w:delInstrText>
        </w:r>
        <w:r w:rsidR="005375CC">
          <w:fldChar w:fldCharType="separate"/>
        </w:r>
        <w:r w:rsidR="004A0B8A">
          <w:rPr>
            <w:rStyle w:val="Hyperlink"/>
          </w:rPr>
          <w:delText>31</w:delText>
        </w:r>
        <w:r w:rsidR="005375CC">
          <w:rPr>
            <w:rStyle w:val="Hyperlink"/>
          </w:rPr>
          <w:fldChar w:fldCharType="end"/>
        </w:r>
        <w:r w:rsidR="004A0B8A">
          <w:delText>].</w:delText>
        </w:r>
      </w:del>
      <w:ins w:id="190" w:author="Diego Pires Ferraz Da Trindade" w:date="2022-11-28T18:06:00Z">
        <w:r w:rsidR="005375CC">
          <w:fldChar w:fldCharType="begin"/>
        </w:r>
        <w:r w:rsidR="005375CC">
          <w:instrText xml:space="preserve"> HYPERLINK \l "ref-CarmonaDarkDivEstimatingDark2020" \h </w:instrText>
        </w:r>
        <w:r w:rsidR="005375CC">
          <w:fldChar w:fldCharType="separate"/>
        </w:r>
        <w:r>
          <w:rPr>
            <w:rStyle w:val="Hyperlink"/>
          </w:rPr>
          <w:t>60</w:t>
        </w:r>
        <w:r w:rsidR="005375CC">
          <w:rPr>
            <w:rStyle w:val="Hyperlink"/>
          </w:rPr>
          <w:fldChar w:fldCharType="end"/>
        </w:r>
        <w:r>
          <w:t>].</w:t>
        </w:r>
      </w:ins>
      <w:r>
        <w:t xml:space="preserve"> The hypergeometric method compares the </w:t>
      </w:r>
      <w:proofErr w:type="spellStart"/>
      <w:r>
        <w:t>realised</w:t>
      </w:r>
      <w:proofErr w:type="spellEnd"/>
      <w:r>
        <w:t xml:space="preserve"> number of co-occurrences between pairs of species with random expectations (i.e. no association between species). This information was used to construct a taxa × taxa indication matrix reflecting the fact that taxa occurring in the same samples likely share similar ecological conditions. Using this indication matrix, the algorithm calculates the mean indication for all absent taxa, using present taxa as indicators. This way, we can assign to all absent taxa in a given site a probabilistic estimation that the taxa belong to the dark diversity [</w:t>
      </w:r>
      <w:r w:rsidR="005375CC">
        <w:fldChar w:fldCharType="begin"/>
      </w:r>
      <w:r w:rsidR="005375CC">
        <w:instrText xml:space="preserve"> HYPERLINK \l "X25b81</w:instrText>
      </w:r>
      <w:r w:rsidR="005375CC">
        <w:instrText xml:space="preserve">7a44b4fef6d497a8b308190d2917107c9e" \h </w:instrText>
      </w:r>
      <w:r w:rsidR="005375CC">
        <w:fldChar w:fldCharType="separate"/>
      </w:r>
      <w:del w:id="191" w:author="Diego Pires Ferraz Da Trindade" w:date="2022-11-28T18:06:00Z">
        <w:r w:rsidR="004A0B8A">
          <w:rPr>
            <w:rStyle w:val="Hyperlink"/>
          </w:rPr>
          <w:delText>31</w:delText>
        </w:r>
      </w:del>
      <w:ins w:id="192" w:author="Diego Pires Ferraz Da Trindade" w:date="2022-11-28T18:06:00Z">
        <w:r>
          <w:rPr>
            <w:rStyle w:val="Hyperlink"/>
          </w:rPr>
          <w:t>61</w:t>
        </w:r>
      </w:ins>
      <w:r w:rsidR="005375CC">
        <w:rPr>
          <w:rStyle w:val="Hyperlink"/>
        </w:rPr>
        <w:fldChar w:fldCharType="end"/>
      </w:r>
      <w:r>
        <w:t>]. The probability for any given taxon is high if the present taxa are generally positively associated with the considered taxon i.e. they tend to co-occur more than expected by chance [</w:t>
      </w:r>
      <w:r w:rsidR="005375CC">
        <w:fldChar w:fldCharType="begin"/>
      </w:r>
      <w:r w:rsidR="005375CC">
        <w:instrText xml:space="preserve"> HYPERLINK \l "X25b817a44b</w:instrText>
      </w:r>
      <w:r w:rsidR="005375CC">
        <w:instrText xml:space="preserve">4fef6d497a8b308190d2917107c9e" \h </w:instrText>
      </w:r>
      <w:r w:rsidR="005375CC">
        <w:fldChar w:fldCharType="separate"/>
      </w:r>
      <w:del w:id="193" w:author="Diego Pires Ferraz Da Trindade" w:date="2022-11-28T18:06:00Z">
        <w:r w:rsidR="004A0B8A">
          <w:rPr>
            <w:rStyle w:val="Hyperlink"/>
          </w:rPr>
          <w:delText>31</w:delText>
        </w:r>
      </w:del>
      <w:ins w:id="194" w:author="Diego Pires Ferraz Da Trindade" w:date="2022-11-28T18:06:00Z">
        <w:r>
          <w:rPr>
            <w:rStyle w:val="Hyperlink"/>
          </w:rPr>
          <w:t>61</w:t>
        </w:r>
      </w:ins>
      <w:r w:rsidR="005375CC">
        <w:rPr>
          <w:rStyle w:val="Hyperlink"/>
        </w:rPr>
        <w:fldChar w:fldCharType="end"/>
      </w:r>
      <w:r>
        <w:t xml:space="preserve">]. To include the maximum amount of co-occurrence information, we used the whole data set to estimate the indication matrix between pairs of taxa. To obtain conservative discrete dark diversity estimations, we only kept taxa with &gt;90% probability according to the hypergeometric method. Such a threshold can be considered rather conservative, since probabilities closer to 50% mean either neutrality or noise in the data, whereas higher probabilities suggest that the number of co-occurrences between the absent and </w:t>
      </w:r>
      <w:r>
        <w:lastRenderedPageBreak/>
        <w:t>present taxa is greater than expected by chance [</w:t>
      </w:r>
      <w:r w:rsidR="005375CC">
        <w:fldChar w:fldCharType="begin"/>
      </w:r>
      <w:r w:rsidR="005375CC">
        <w:instrText xml:space="preserve"> HYPERLINK \l "X25b817a44b4fef6d497a8b308190d2917107c9e" \h </w:instrText>
      </w:r>
      <w:r w:rsidR="005375CC">
        <w:fldChar w:fldCharType="separate"/>
      </w:r>
      <w:del w:id="195" w:author="Diego Pires Ferraz Da Trindade" w:date="2022-11-28T18:06:00Z">
        <w:r w:rsidR="004A0B8A">
          <w:rPr>
            <w:rStyle w:val="Hyperlink"/>
          </w:rPr>
          <w:delText>31</w:delText>
        </w:r>
      </w:del>
      <w:ins w:id="196" w:author="Diego Pires Ferraz Da Trindade" w:date="2022-11-28T18:06:00Z">
        <w:r>
          <w:rPr>
            <w:rStyle w:val="Hyperlink"/>
          </w:rPr>
          <w:t>61</w:t>
        </w:r>
      </w:ins>
      <w:r w:rsidR="005375CC">
        <w:rPr>
          <w:rStyle w:val="Hyperlink"/>
        </w:rPr>
        <w:fldChar w:fldCharType="end"/>
      </w:r>
      <w:r>
        <w:t xml:space="preserve">]. In addition, we considered as part of dark diversity of sedimentary pollen only taxa recorded in any sample during 500-year time windows. Such a filter defined dark diversity without considering taxa that have not yet arrived in the region or have been regionally extinct. </w:t>
      </w:r>
      <w:del w:id="197" w:author="Diego Pires Ferraz Da Trindade" w:date="2022-11-28T18:06:00Z">
        <w:r w:rsidR="004A0B8A">
          <w:delText>We</w:delText>
        </w:r>
      </w:del>
      <w:ins w:id="198" w:author="Diego Pires Ferraz Da Trindade" w:date="2022-11-28T18:06:00Z">
        <w:r>
          <w:t>To assess how realized the local biodiversity was in each local site, excluding the effects of environmental filtering, we also</w:t>
        </w:r>
      </w:ins>
      <w:r>
        <w:t xml:space="preserve"> calculated taxonomic completeness for each sample as follows: log(observed diversity / dark diversity</w:t>
      </w:r>
      <w:del w:id="199" w:author="Diego Pires Ferraz Da Trindade" w:date="2022-11-28T18:06:00Z">
        <w:r w:rsidR="004A0B8A">
          <w:delText>).</w:delText>
        </w:r>
      </w:del>
      <w:ins w:id="200" w:author="Diego Pires Ferraz Da Trindade" w:date="2022-11-28T18:06:00Z">
        <w:r>
          <w:t>) [</w:t>
        </w:r>
        <w:r w:rsidR="005375CC">
          <w:fldChar w:fldCharType="begin"/>
        </w:r>
        <w:r w:rsidR="005375CC">
          <w:instrText xml:space="preserve"> HYPERLINK \l "Xef9e04fe3cdd13a14258346519804d18e8b2838" \h </w:instrText>
        </w:r>
        <w:r w:rsidR="005375CC">
          <w:fldChar w:fldCharType="separate"/>
        </w:r>
        <w:r>
          <w:rPr>
            <w:rStyle w:val="Hyperlink"/>
          </w:rPr>
          <w:t>16</w:t>
        </w:r>
        <w:r w:rsidR="005375CC">
          <w:rPr>
            <w:rStyle w:val="Hyperlink"/>
          </w:rPr>
          <w:fldChar w:fldCharType="end"/>
        </w:r>
        <w:r>
          <w:t>].</w:t>
        </w:r>
      </w:ins>
    </w:p>
    <w:p w14:paraId="7939FD2A" w14:textId="77777777" w:rsidR="0059667D" w:rsidRDefault="002734C0">
      <w:pPr>
        <w:pStyle w:val="Heading2"/>
      </w:pPr>
      <w:bookmarkStart w:id="201" w:name="c-sensitivity-analyses"/>
      <w:ins w:id="202" w:author="Diego Pires Ferraz Da Trindade" w:date="2022-11-28T18:06:00Z">
        <w:r>
          <w:t xml:space="preserve">(c) </w:t>
        </w:r>
      </w:ins>
      <w:r>
        <w:t>Sensitivity analyses</w:t>
      </w:r>
      <w:bookmarkEnd w:id="201"/>
    </w:p>
    <w:p w14:paraId="40B22B52" w14:textId="2990C86C" w:rsidR="0059667D" w:rsidRDefault="002734C0">
      <w:pPr>
        <w:pStyle w:val="FirstParagraph"/>
      </w:pPr>
      <w:r>
        <w:t xml:space="preserve">Pollen-based samples have inevitably imperfect coverage of real biodiversity, and study sites originate from non-random locations where pollen have preserved. Although </w:t>
      </w:r>
      <w:del w:id="203" w:author="Diego Pires Ferraz Da Trindade" w:date="2022-11-28T18:06:00Z">
        <w:r w:rsidR="004A0B8A">
          <w:delText xml:space="preserve">the Andersen-transformation decreases the potential effect of sampling bias for the observed diversity, </w:delText>
        </w:r>
      </w:del>
      <w:r>
        <w:t xml:space="preserve">we </w:t>
      </w:r>
      <w:del w:id="204" w:author="Diego Pires Ferraz Da Trindade" w:date="2022-11-28T18:06:00Z">
        <w:r w:rsidR="004A0B8A">
          <w:delText>also</w:delText>
        </w:r>
      </w:del>
      <w:ins w:id="205" w:author="Diego Pires Ferraz Da Trindade" w:date="2022-11-28T18:06:00Z">
        <w:r>
          <w:t>detected a high sample coverage in our samples, we additionally</w:t>
        </w:r>
      </w:ins>
      <w:r>
        <w:t xml:space="preserve"> tested how much the</w:t>
      </w:r>
      <w:del w:id="206" w:author="Diego Pires Ferraz Da Trindade" w:date="2022-11-28T18:06:00Z">
        <w:r w:rsidR="004A0B8A">
          <w:delText xml:space="preserve"> imperfect</w:delText>
        </w:r>
      </w:del>
      <w:r>
        <w:t xml:space="preserve"> sampling coverage could be affecting species co-occurrences and thus the dark diversity estimation. We simulated better sampling coverage </w:t>
      </w:r>
      <w:del w:id="207" w:author="Diego Pires Ferraz Da Trindade" w:date="2022-11-28T18:06:00Z">
        <w:r w:rsidR="004A0B8A">
          <w:delText>and added</w:delText>
        </w:r>
      </w:del>
      <w:ins w:id="208" w:author="Diego Pires Ferraz Da Trindade" w:date="2022-11-28T18:06:00Z">
        <w:r>
          <w:t>by adding</w:t>
        </w:r>
      </w:ins>
      <w:r>
        <w:t xml:space="preserve"> a different percentage of absences (2%, 5%, 10%, 15%, 20% and 25%) using </w:t>
      </w:r>
      <w:del w:id="209" w:author="Diego Pires Ferraz Da Trindade" w:date="2022-11-28T18:06:00Z">
        <w:r w:rsidR="004A0B8A">
          <w:delText>their</w:delText>
        </w:r>
      </w:del>
      <w:ins w:id="210" w:author="Diego Pires Ferraz Da Trindade" w:date="2022-11-28T18:06:00Z">
        <w:r>
          <w:t>taxa’s</w:t>
        </w:r>
      </w:ins>
      <w:r>
        <w:t xml:space="preserve"> dark diversity probability in absent sites as likelihood to be included as “present”. In such a way, we “sampled” additionally taxa which were likely to occur in a site</w:t>
      </w:r>
      <w:del w:id="211" w:author="Diego Pires Ferraz Da Trindade" w:date="2022-11-28T18:06:00Z">
        <w:r w:rsidR="004A0B8A">
          <w:delText>.</w:delText>
        </w:r>
      </w:del>
      <w:ins w:id="212" w:author="Diego Pires Ferraz Da Trindade" w:date="2022-11-28T18:06:00Z">
        <w:r>
          <w:t xml:space="preserve"> [</w:t>
        </w:r>
        <w:r w:rsidR="005375CC">
          <w:fldChar w:fldCharType="begin"/>
        </w:r>
        <w:r w:rsidR="005375CC">
          <w:instrText xml:space="preserve"> HYPERLINK \l "Xddcf568fafee66654a4046853abc8aaa2c918ab" \h </w:instrText>
        </w:r>
        <w:r w:rsidR="005375CC">
          <w:fldChar w:fldCharType="separate"/>
        </w:r>
        <w:r>
          <w:rPr>
            <w:rStyle w:val="Hyperlink"/>
          </w:rPr>
          <w:t>62</w:t>
        </w:r>
        <w:r w:rsidR="005375CC">
          <w:rPr>
            <w:rStyle w:val="Hyperlink"/>
          </w:rPr>
          <w:fldChar w:fldCharType="end"/>
        </w:r>
        <w:r>
          <w:t>].</w:t>
        </w:r>
      </w:ins>
      <w:r>
        <w:t xml:space="preserve"> We used co-occurrences from such a dataset, but actual present species as indicators, and re-estimated the dark diversity. The obtained dark diversity sizes were highly similar to the these used originally (Fig. </w:t>
      </w:r>
      <w:del w:id="213" w:author="Diego Pires Ferraz Da Trindade" w:date="2022-11-28T18:06:00Z">
        <w:r w:rsidR="004A0B8A">
          <w:delText>S</w:delText>
        </w:r>
        <w:r w:rsidR="000E05B2">
          <w:delText>2</w:delText>
        </w:r>
      </w:del>
      <w:ins w:id="214" w:author="Diego Pires Ferraz Da Trindade" w:date="2022-11-28T18:06:00Z">
        <w:r>
          <w:t>S</w:t>
        </w:r>
        <w:r w:rsidR="00BC27E3">
          <w:t>3</w:t>
        </w:r>
      </w:ins>
      <w:r>
        <w:t>). To test the effect of spatial autocorrelation, we performed a Mantel test (Bray-Curtis dissimilarity on binary data from study sites vs. their geographical distance), which was non</w:t>
      </w:r>
      <w:del w:id="215" w:author="Diego Pires Ferraz Da Trindade" w:date="2022-11-28T18:06:00Z">
        <w:r w:rsidR="004A0B8A">
          <w:delText xml:space="preserve"> </w:delText>
        </w:r>
      </w:del>
      <w:ins w:id="216" w:author="Diego Pires Ferraz Da Trindade" w:date="2022-11-28T18:06:00Z">
        <w:r>
          <w:t>-</w:t>
        </w:r>
      </w:ins>
      <w:r>
        <w:t>significant (r</w:t>
      </w:r>
      <w:del w:id="217" w:author="Diego Pires Ferraz Da Trindade" w:date="2022-11-28T18:06:00Z">
        <w:r w:rsidR="004A0B8A">
          <w:delText>=</w:delText>
        </w:r>
      </w:del>
      <w:ins w:id="218" w:author="Diego Pires Ferraz Da Trindade" w:date="2022-11-28T18:06:00Z">
        <w:r>
          <w:t xml:space="preserve"> = </w:t>
        </w:r>
      </w:ins>
      <w:r>
        <w:t>0.</w:t>
      </w:r>
      <w:del w:id="219" w:author="Diego Pires Ferraz Da Trindade" w:date="2022-11-28T18:06:00Z">
        <w:r w:rsidR="004A0B8A">
          <w:delText>09</w:delText>
        </w:r>
      </w:del>
      <w:ins w:id="220" w:author="Diego Pires Ferraz Da Trindade" w:date="2022-11-28T18:06:00Z">
        <w:r>
          <w:t>1</w:t>
        </w:r>
      </w:ins>
      <w:r>
        <w:t>; p = 0.</w:t>
      </w:r>
      <w:del w:id="221" w:author="Diego Pires Ferraz Da Trindade" w:date="2022-11-28T18:06:00Z">
        <w:r w:rsidR="004A0B8A">
          <w:delText>15</w:delText>
        </w:r>
      </w:del>
      <w:ins w:id="222" w:author="Diego Pires Ferraz Da Trindade" w:date="2022-11-28T18:06:00Z">
        <w:r>
          <w:t>14</w:t>
        </w:r>
      </w:ins>
      <w:r>
        <w:t xml:space="preserve">), suggesting that closer sites were not more taxonomically similar. In addition, we calculated co-occurrences in a dataset where we removed spatially closest sites. Again, we re-estimated dark diversity using these co-occurrences but originally recorded taxa as indicators. </w:t>
      </w:r>
      <w:r>
        <w:lastRenderedPageBreak/>
        <w:t xml:space="preserve">The obtained dark diversity was very similar to the original values (Fig. </w:t>
      </w:r>
      <w:del w:id="223" w:author="Diego Pires Ferraz Da Trindade" w:date="2022-11-28T18:06:00Z">
        <w:r w:rsidR="004A0B8A">
          <w:delText>S</w:delText>
        </w:r>
        <w:r w:rsidR="000E05B2">
          <w:delText>3</w:delText>
        </w:r>
      </w:del>
      <w:ins w:id="224" w:author="Diego Pires Ferraz Da Trindade" w:date="2022-11-28T18:06:00Z">
        <w:r>
          <w:t>S</w:t>
        </w:r>
        <w:r w:rsidR="00BC27E3">
          <w:t>4</w:t>
        </w:r>
      </w:ins>
      <w:r>
        <w:t>). We concluded that the current dataset was robust against sampling coverage and non-random spatial distribution of study sites.</w:t>
      </w:r>
    </w:p>
    <w:p w14:paraId="0E34B465" w14:textId="77777777" w:rsidR="0059667D" w:rsidRDefault="002734C0">
      <w:pPr>
        <w:pStyle w:val="Heading2"/>
      </w:pPr>
      <w:bookmarkStart w:id="225" w:name="d-functional-traits"/>
      <w:ins w:id="226" w:author="Diego Pires Ferraz Da Trindade" w:date="2022-11-28T18:06:00Z">
        <w:r>
          <w:t xml:space="preserve">(d) </w:t>
        </w:r>
      </w:ins>
      <w:r>
        <w:t>Functional traits</w:t>
      </w:r>
      <w:bookmarkEnd w:id="225"/>
    </w:p>
    <w:p w14:paraId="16F944BC" w14:textId="54200EFB" w:rsidR="0059667D" w:rsidRDefault="002734C0">
      <w:pPr>
        <w:pStyle w:val="FirstParagraph"/>
      </w:pPr>
      <w:r>
        <w:t xml:space="preserve">We considered </w:t>
      </w:r>
      <w:del w:id="227" w:author="Diego Pires Ferraz Da Trindade" w:date="2022-11-28T18:06:00Z">
        <w:r w:rsidR="004A0B8A">
          <w:delText>five</w:delText>
        </w:r>
      </w:del>
      <w:ins w:id="228" w:author="Diego Pires Ferraz Da Trindade" w:date="2022-11-28T18:06:00Z">
        <w:r>
          <w:t>four</w:t>
        </w:r>
      </w:ins>
      <w:r>
        <w:t xml:space="preserve"> functional traits linked to species dispersal, establishment and persistence of plants: clonality, maximum height, specific leaf area (SLA), </w:t>
      </w:r>
      <w:ins w:id="229" w:author="Diego Pires Ferraz Da Trindade" w:date="2022-11-28T18:06:00Z">
        <w:r>
          <w:t xml:space="preserve">and </w:t>
        </w:r>
      </w:ins>
      <w:r>
        <w:t>seed weight</w:t>
      </w:r>
      <w:del w:id="230" w:author="Diego Pires Ferraz Da Trindade" w:date="2022-11-28T18:06:00Z">
        <w:r w:rsidR="004A0B8A">
          <w:delText xml:space="preserve"> and pollination syndrome (i.e. wind, insect and self-pollination).</w:delText>
        </w:r>
      </w:del>
      <w:ins w:id="231" w:author="Diego Pires Ferraz Da Trindade" w:date="2022-11-28T18:06:00Z">
        <w:r>
          <w:t>.</w:t>
        </w:r>
      </w:ins>
      <w:r>
        <w:t xml:space="preserve"> Clonality is linked to species persistence and favors short distance dispersal of plants [</w:t>
      </w:r>
      <w:r w:rsidR="005375CC">
        <w:fldChar w:fldCharType="begin"/>
      </w:r>
      <w:r w:rsidR="005375CC">
        <w:instrText xml:space="preserve"> HYPERLINK \l "Xfc67f246d19a4e77633aa7975f3309f933da0ac" \h </w:instrText>
      </w:r>
      <w:r w:rsidR="005375CC">
        <w:fldChar w:fldCharType="separate"/>
      </w:r>
      <w:del w:id="232" w:author="Diego Pires Ferraz Da Trindade" w:date="2022-11-28T18:06:00Z">
        <w:r w:rsidR="004A0B8A">
          <w:rPr>
            <w:rStyle w:val="Hyperlink"/>
          </w:rPr>
          <w:delText>47</w:delText>
        </w:r>
      </w:del>
      <w:ins w:id="233" w:author="Diego Pires Ferraz Da Trindade" w:date="2022-11-28T18:06:00Z">
        <w:r>
          <w:rPr>
            <w:rStyle w:val="Hyperlink"/>
          </w:rPr>
          <w:t>63</w:t>
        </w:r>
      </w:ins>
      <w:r w:rsidR="005375CC">
        <w:rPr>
          <w:rStyle w:val="Hyperlink"/>
        </w:rPr>
        <w:fldChar w:fldCharType="end"/>
      </w:r>
      <w:r>
        <w:t>,</w:t>
      </w:r>
      <w:r w:rsidR="005375CC">
        <w:fldChar w:fldCharType="begin"/>
      </w:r>
      <w:r w:rsidR="005375CC">
        <w:instrText xml:space="preserve"> HYPERLINK \l "ref-ObornyClonalityplantcommunities1995" \h </w:instrText>
      </w:r>
      <w:r w:rsidR="005375CC">
        <w:fldChar w:fldCharType="separate"/>
      </w:r>
      <w:del w:id="234" w:author="Diego Pires Ferraz Da Trindade" w:date="2022-11-28T18:06:00Z">
        <w:r w:rsidR="004A0B8A">
          <w:rPr>
            <w:rStyle w:val="Hyperlink"/>
          </w:rPr>
          <w:delText>48</w:delText>
        </w:r>
      </w:del>
      <w:ins w:id="235" w:author="Diego Pires Ferraz Da Trindade" w:date="2022-11-28T18:06:00Z">
        <w:r>
          <w:rPr>
            <w:rStyle w:val="Hyperlink"/>
          </w:rPr>
          <w:t>64</w:t>
        </w:r>
      </w:ins>
      <w:r w:rsidR="005375CC">
        <w:rPr>
          <w:rStyle w:val="Hyperlink"/>
        </w:rPr>
        <w:fldChar w:fldCharType="end"/>
      </w:r>
      <w:r>
        <w:t>]. Plant height and seed weight are linked to species dispersal, establishment and persistence, given that taller species have usually higher competitive and dispersal abilities [</w:t>
      </w:r>
      <w:r w:rsidR="005375CC">
        <w:fldChar w:fldCharType="begin"/>
      </w:r>
      <w:r w:rsidR="005375CC">
        <w:instrText xml:space="preserve"> HYPERLINK \l "ref-ThomsonSeeddispersaldistance2011" \h </w:instrText>
      </w:r>
      <w:r w:rsidR="005375CC">
        <w:fldChar w:fldCharType="separate"/>
      </w:r>
      <w:del w:id="236" w:author="Diego Pires Ferraz Da Trindade" w:date="2022-11-28T18:06:00Z">
        <w:r w:rsidR="004A0B8A">
          <w:rPr>
            <w:rStyle w:val="Hyperlink"/>
          </w:rPr>
          <w:delText>19</w:delText>
        </w:r>
      </w:del>
      <w:ins w:id="237" w:author="Diego Pires Ferraz Da Trindade" w:date="2022-11-28T18:06:00Z">
        <w:r>
          <w:rPr>
            <w:rStyle w:val="Hyperlink"/>
          </w:rPr>
          <w:t>30</w:t>
        </w:r>
      </w:ins>
      <w:r w:rsidR="005375CC">
        <w:rPr>
          <w:rStyle w:val="Hyperlink"/>
        </w:rPr>
        <w:fldChar w:fldCharType="end"/>
      </w:r>
      <w:r>
        <w:t>,</w:t>
      </w:r>
      <w:r w:rsidR="005375CC">
        <w:fldChar w:fldCharType="begin"/>
      </w:r>
      <w:r w:rsidR="005375CC">
        <w:instrText xml:space="preserve"> HYPERLINK \l "ref-d</w:instrText>
      </w:r>
      <w:r w:rsidR="005375CC">
        <w:instrText xml:space="preserve">íaz2016" \h </w:instrText>
      </w:r>
      <w:r w:rsidR="005375CC">
        <w:fldChar w:fldCharType="separate"/>
      </w:r>
      <w:del w:id="238" w:author="Diego Pires Ferraz Da Trindade" w:date="2022-11-28T18:06:00Z">
        <w:r w:rsidR="004A0B8A">
          <w:rPr>
            <w:rStyle w:val="Hyperlink"/>
          </w:rPr>
          <w:delText>21</w:delText>
        </w:r>
      </w:del>
      <w:ins w:id="239" w:author="Diego Pires Ferraz Da Trindade" w:date="2022-11-28T18:06:00Z">
        <w:r>
          <w:rPr>
            <w:rStyle w:val="Hyperlink"/>
          </w:rPr>
          <w:t>32</w:t>
        </w:r>
      </w:ins>
      <w:r w:rsidR="005375CC">
        <w:rPr>
          <w:rStyle w:val="Hyperlink"/>
        </w:rPr>
        <w:fldChar w:fldCharType="end"/>
      </w:r>
      <w:r>
        <w:t>]. Large-seeded species typically produce fewer seeds but have stronger establishment ability [</w:t>
      </w:r>
      <w:del w:id="240" w:author="Diego Pires Ferraz Da Trindade" w:date="2022-11-28T18:06:00Z">
        <w:r w:rsidR="005375CC">
          <w:fldChar w:fldCharType="begin"/>
        </w:r>
        <w:r w:rsidR="005375CC">
          <w:delInstrText xml:space="preserve"> HYPERLINK \l "Xa6e81280f67146e2980427cc04d2bfd0b8653f5" \h </w:delInstrText>
        </w:r>
        <w:r w:rsidR="005375CC">
          <w:fldChar w:fldCharType="separate"/>
        </w:r>
        <w:r w:rsidR="004A0B8A">
          <w:rPr>
            <w:rStyle w:val="Hyperlink"/>
          </w:rPr>
          <w:delText>49</w:delText>
        </w:r>
        <w:r w:rsidR="005375CC">
          <w:rPr>
            <w:rStyle w:val="Hyperlink"/>
          </w:rPr>
          <w:fldChar w:fldCharType="end"/>
        </w:r>
      </w:del>
      <w:ins w:id="241" w:author="Diego Pires Ferraz Da Trindade" w:date="2022-11-28T18:06:00Z">
        <w:r w:rsidR="005375CC">
          <w:fldChar w:fldCharType="begin"/>
        </w:r>
        <w:r w:rsidR="005375CC">
          <w:instrText xml:space="preserve"> HYPERLINK \l "ref-harrison2019" \h </w:instrText>
        </w:r>
        <w:r w:rsidR="005375CC">
          <w:fldChar w:fldCharType="separate"/>
        </w:r>
        <w:r>
          <w:rPr>
            <w:rStyle w:val="Hyperlink"/>
          </w:rPr>
          <w:t>33</w:t>
        </w:r>
        <w:r w:rsidR="005375CC">
          <w:rPr>
            <w:rStyle w:val="Hyperlink"/>
          </w:rPr>
          <w:fldChar w:fldCharType="end"/>
        </w:r>
        <w:r>
          <w:t>,</w:t>
        </w:r>
        <w:r w:rsidR="005375CC">
          <w:fldChar w:fldCharType="begin"/>
        </w:r>
        <w:r w:rsidR="005375CC">
          <w:instrText xml:space="preserve"> HYPERLINK \l "ref-moles2006" \h </w:instrText>
        </w:r>
        <w:r w:rsidR="005375CC">
          <w:fldChar w:fldCharType="separate"/>
        </w:r>
        <w:r>
          <w:rPr>
            <w:rStyle w:val="Hyperlink"/>
          </w:rPr>
          <w:t>34</w:t>
        </w:r>
        <w:r w:rsidR="005375CC">
          <w:rPr>
            <w:rStyle w:val="Hyperlink"/>
          </w:rPr>
          <w:fldChar w:fldCharType="end"/>
        </w:r>
        <w:r>
          <w:t>,</w:t>
        </w:r>
        <w:r w:rsidR="005375CC">
          <w:fldChar w:fldCharType="begin"/>
        </w:r>
        <w:r w:rsidR="005375CC">
          <w:instrText xml:space="preserve"> HYPERLINK \l "Xa6e81280f67146e2980427cc04d2bfd0b8653f5" \h </w:instrText>
        </w:r>
        <w:r w:rsidR="005375CC">
          <w:fldChar w:fldCharType="separate"/>
        </w:r>
        <w:r>
          <w:rPr>
            <w:rStyle w:val="Hyperlink"/>
          </w:rPr>
          <w:t>65</w:t>
        </w:r>
        <w:r w:rsidR="005375CC">
          <w:rPr>
            <w:rStyle w:val="Hyperlink"/>
          </w:rPr>
          <w:fldChar w:fldCharType="end"/>
        </w:r>
      </w:ins>
      <w:r>
        <w:t xml:space="preserve">] and, when having efficient vectors (i.e. animals, water etc.), disperse </w:t>
      </w:r>
      <w:ins w:id="242" w:author="Diego Pires Ferraz Da Trindade" w:date="2022-11-28T18:06:00Z">
        <w:r>
          <w:t xml:space="preserve">over </w:t>
        </w:r>
      </w:ins>
      <w:r>
        <w:t>longer distances [</w:t>
      </w:r>
      <w:del w:id="243" w:author="Diego Pires Ferraz Da Trindade" w:date="2022-11-28T18:06:00Z">
        <w:r w:rsidR="005375CC">
          <w:fldChar w:fldCharType="begin"/>
        </w:r>
        <w:r w:rsidR="005375CC">
          <w:delInstrText xml:space="preserve"> HYPERLINK \l "ref-westoby19</w:delInstrText>
        </w:r>
        <w:r w:rsidR="005375CC">
          <w:delInstrText xml:space="preserve">98" \h </w:delInstrText>
        </w:r>
        <w:r w:rsidR="005375CC">
          <w:fldChar w:fldCharType="separate"/>
        </w:r>
        <w:r w:rsidR="004A0B8A">
          <w:rPr>
            <w:rStyle w:val="Hyperlink"/>
          </w:rPr>
          <w:delText>24</w:delText>
        </w:r>
        <w:r w:rsidR="005375CC">
          <w:rPr>
            <w:rStyle w:val="Hyperlink"/>
          </w:rPr>
          <w:fldChar w:fldCharType="end"/>
        </w:r>
        <w:r w:rsidR="004A0B8A">
          <w:delText>].</w:delText>
        </w:r>
      </w:del>
      <w:ins w:id="244" w:author="Diego Pires Ferraz Da Trindade" w:date="2022-11-28T18:06:00Z">
        <w:r w:rsidR="005375CC">
          <w:fldChar w:fldCharType="begin"/>
        </w:r>
        <w:r w:rsidR="005375CC">
          <w:instrText xml:space="preserve"> HYPERLINK \l "ref-HoweEcologySeedDispersal1982" \h </w:instrText>
        </w:r>
        <w:r w:rsidR="005375CC">
          <w:fldChar w:fldCharType="separate"/>
        </w:r>
        <w:r>
          <w:rPr>
            <w:rStyle w:val="Hyperlink"/>
          </w:rPr>
          <w:t>36</w:t>
        </w:r>
        <w:r w:rsidR="005375CC">
          <w:rPr>
            <w:rStyle w:val="Hyperlink"/>
          </w:rPr>
          <w:fldChar w:fldCharType="end"/>
        </w:r>
        <w:r>
          <w:t>,</w:t>
        </w:r>
        <w:r w:rsidR="005375CC">
          <w:fldChar w:fldCharType="begin"/>
        </w:r>
        <w:r w:rsidR="005375CC">
          <w:instrText xml:space="preserve"> HYPERLINK \l "ref-NathanMechanismslongdistanceseed2008" \h </w:instrText>
        </w:r>
        <w:r w:rsidR="005375CC">
          <w:fldChar w:fldCharType="separate"/>
        </w:r>
        <w:r>
          <w:rPr>
            <w:rStyle w:val="Hyperlink"/>
          </w:rPr>
          <w:t>37</w:t>
        </w:r>
        <w:r w:rsidR="005375CC">
          <w:rPr>
            <w:rStyle w:val="Hyperlink"/>
          </w:rPr>
          <w:fldChar w:fldCharType="end"/>
        </w:r>
        <w:r>
          <w:t>]. Finally,</w:t>
        </w:r>
      </w:ins>
      <w:r>
        <w:t xml:space="preserve"> SLA is mostly related to</w:t>
      </w:r>
      <w:del w:id="245" w:author="Diego Pires Ferraz Da Trindade" w:date="2022-11-28T18:06:00Z">
        <w:r w:rsidR="004A0B8A">
          <w:delText xml:space="preserve"> competitive ability and</w:delText>
        </w:r>
      </w:del>
      <w:r>
        <w:t xml:space="preserve"> stress tolerance, with species having low SLA being more conservative in resource use (high stress tolerance), whereas species with high SLA are usually </w:t>
      </w:r>
      <w:del w:id="246" w:author="Diego Pires Ferraz Da Trindade" w:date="2022-11-28T18:06:00Z">
        <w:r w:rsidR="004A0B8A">
          <w:delText>more competitive</w:delText>
        </w:r>
      </w:del>
      <w:ins w:id="247" w:author="Diego Pires Ferraz Da Trindade" w:date="2022-11-28T18:06:00Z">
        <w:r>
          <w:t>fast growing</w:t>
        </w:r>
      </w:ins>
      <w:r>
        <w:t xml:space="preserve"> but have lower stress tolerance [</w:t>
      </w:r>
      <w:r w:rsidR="005375CC">
        <w:fldChar w:fldCharType="begin"/>
      </w:r>
      <w:r w:rsidR="005375CC">
        <w:instrText xml:space="preserve"> HYPERLINK \l "ref-Reichworldwidefastslow201</w:instrText>
      </w:r>
      <w:r w:rsidR="005375CC">
        <w:instrText xml:space="preserve">4" \h </w:instrText>
      </w:r>
      <w:r w:rsidR="005375CC">
        <w:fldChar w:fldCharType="separate"/>
      </w:r>
      <w:del w:id="248" w:author="Diego Pires Ferraz Da Trindade" w:date="2022-11-28T18:06:00Z">
        <w:r w:rsidR="004A0B8A">
          <w:rPr>
            <w:rStyle w:val="Hyperlink"/>
          </w:rPr>
          <w:delText>25</w:delText>
        </w:r>
      </w:del>
      <w:ins w:id="249" w:author="Diego Pires Ferraz Da Trindade" w:date="2022-11-28T18:06:00Z">
        <w:r>
          <w:rPr>
            <w:rStyle w:val="Hyperlink"/>
          </w:rPr>
          <w:t>39</w:t>
        </w:r>
      </w:ins>
      <w:r w:rsidR="005375CC">
        <w:rPr>
          <w:rStyle w:val="Hyperlink"/>
        </w:rPr>
        <w:fldChar w:fldCharType="end"/>
      </w:r>
      <w:del w:id="250" w:author="Diego Pires Ferraz Da Trindade" w:date="2022-11-28T18:06:00Z">
        <w:r w:rsidR="004A0B8A">
          <w:delText>]. Finally, pollination is a key process for plant reproduction, affecting population dynamics and species persistence. Species pollinated by insects have a more specialized and diversified form of pollination, whereas species pollinated by wind invest in a massive amount of pollen and are less dependent on the interactions with animals [</w:delText>
        </w:r>
        <w:r w:rsidR="005375CC">
          <w:fldChar w:fldCharType="begin"/>
        </w:r>
        <w:r w:rsidR="005375CC">
          <w:delInstrText xml:space="preserve"> HYPERLINK \l "ref-Rechmacroecologyanimalwind2016" \h </w:delInstrText>
        </w:r>
        <w:r w:rsidR="005375CC">
          <w:fldChar w:fldCharType="separate"/>
        </w:r>
        <w:r w:rsidR="004A0B8A">
          <w:rPr>
            <w:rStyle w:val="Hyperlink"/>
          </w:rPr>
          <w:delText>50</w:delText>
        </w:r>
        <w:r w:rsidR="005375CC">
          <w:rPr>
            <w:rStyle w:val="Hyperlink"/>
          </w:rPr>
          <w:fldChar w:fldCharType="end"/>
        </w:r>
        <w:r w:rsidR="004A0B8A">
          <w:delText>,</w:delText>
        </w:r>
        <w:r w:rsidR="005375CC">
          <w:fldChar w:fldCharType="begin"/>
        </w:r>
        <w:r w:rsidR="005375CC">
          <w:delInstrText xml:space="preserve"> HYPERLINK \l "ref-e-vojtkó2020" \h </w:delInstrText>
        </w:r>
        <w:r w:rsidR="005375CC">
          <w:fldChar w:fldCharType="separate"/>
        </w:r>
        <w:r w:rsidR="004A0B8A">
          <w:rPr>
            <w:rStyle w:val="Hyperlink"/>
          </w:rPr>
          <w:delText>51</w:delText>
        </w:r>
        <w:r w:rsidR="005375CC">
          <w:rPr>
            <w:rStyle w:val="Hyperlink"/>
          </w:rPr>
          <w:fldChar w:fldCharType="end"/>
        </w:r>
        <w:r w:rsidR="004A0B8A">
          <w:delText>]. In particular, insect-pollinated species depend on the simultaneous presence of suitable pollinators, which adds one more limitation to their establishment and persistence in local sites. In sedimentary pollen data, pollination syndrome is also a special trait since it might be connected to a “sampling bias”, with wind-pollinated taxa being usually more abundant in pollen samples than insect-pollinated taxa [</w:delText>
        </w:r>
        <w:r w:rsidR="005375CC">
          <w:fldChar w:fldCharType="begin"/>
        </w:r>
        <w:r w:rsidR="005375CC">
          <w:delInstrText xml:space="preserve"> HYPERLINK \l "ref-reitaluPatternsModernPollen2019" \h </w:delInstrText>
        </w:r>
        <w:r w:rsidR="005375CC">
          <w:fldChar w:fldCharType="separate"/>
        </w:r>
        <w:r w:rsidR="004A0B8A">
          <w:rPr>
            <w:rStyle w:val="Hyperlink"/>
          </w:rPr>
          <w:delText>33</w:delText>
        </w:r>
        <w:r w:rsidR="005375CC">
          <w:rPr>
            <w:rStyle w:val="Hyperlink"/>
          </w:rPr>
          <w:fldChar w:fldCharType="end"/>
        </w:r>
        <w:r w:rsidR="004A0B8A">
          <w:delText>,</w:delText>
        </w:r>
        <w:r w:rsidR="005375CC">
          <w:fldChar w:fldCharType="begin"/>
        </w:r>
        <w:r w:rsidR="005375CC">
          <w:delInstrText xml:space="preserve"> HYPERLINK \l "ref-WengChallengesestimatingplant2006" \h </w:delInstrText>
        </w:r>
        <w:r w:rsidR="005375CC">
          <w:fldChar w:fldCharType="separate"/>
        </w:r>
        <w:r w:rsidR="004A0B8A">
          <w:rPr>
            <w:rStyle w:val="Hyperlink"/>
          </w:rPr>
          <w:delText>52</w:delText>
        </w:r>
        <w:r w:rsidR="005375CC">
          <w:rPr>
            <w:rStyle w:val="Hyperlink"/>
          </w:rPr>
          <w:fldChar w:fldCharType="end"/>
        </w:r>
        <w:r w:rsidR="004A0B8A">
          <w:delText xml:space="preserve">]. In order to </w:delText>
        </w:r>
        <w:r w:rsidR="004A0B8A">
          <w:lastRenderedPageBreak/>
          <w:delText>lessen the effect of this “sampling bias”, we have used Andersen-transformation of pollen data, that increases the probability of including rare (i.e. insect-pollinated) taxa in rarefied samples, and dark diversity was calculated using presence/absence of pollen taxa (not pollen percentages).</w:delText>
        </w:r>
      </w:del>
      <w:ins w:id="251" w:author="Diego Pires Ferraz Da Trindade" w:date="2022-11-28T18:06:00Z">
        <w:r>
          <w:t>].</w:t>
        </w:r>
      </w:ins>
      <w:r>
        <w:t xml:space="preserve"> Trait data was obtained from a previous publication [</w:t>
      </w:r>
      <w:r w:rsidR="005375CC">
        <w:fldChar w:fldCharType="begin"/>
      </w:r>
      <w:r w:rsidR="005375CC">
        <w:instrText xml:space="preserve"> HYPERLINK \l "ref-ReitaluNovelinsightspostglacial2015" \h </w:instrText>
      </w:r>
      <w:r w:rsidR="005375CC">
        <w:fldChar w:fldCharType="separate"/>
      </w:r>
      <w:del w:id="252" w:author="Diego Pires Ferraz Da Trindade" w:date="2022-11-28T18:06:00Z">
        <w:r w:rsidR="004A0B8A">
          <w:rPr>
            <w:rStyle w:val="Hyperlink"/>
          </w:rPr>
          <w:delText>36</w:delText>
        </w:r>
      </w:del>
      <w:ins w:id="253" w:author="Diego Pires Ferraz Da Trindade" w:date="2022-11-28T18:06:00Z">
        <w:r>
          <w:rPr>
            <w:rStyle w:val="Hyperlink"/>
          </w:rPr>
          <w:t>25</w:t>
        </w:r>
      </w:ins>
      <w:r w:rsidR="005375CC">
        <w:rPr>
          <w:rStyle w:val="Hyperlink"/>
        </w:rPr>
        <w:fldChar w:fldCharType="end"/>
      </w:r>
      <w:r>
        <w:t>], in which the trait values were calculated by averaging the trait estimates of species belonging to each pollen taxon.</w:t>
      </w:r>
      <w:del w:id="254" w:author="Diego Pires Ferraz Da Trindade" w:date="2022-11-28T18:06:00Z">
        <w:r w:rsidR="004A0B8A">
          <w:delText xml:space="preserve"> All numerical traits were log-transformed prior to other analyses to improve normality of trait distributions.</w:delText>
        </w:r>
      </w:del>
    </w:p>
    <w:p w14:paraId="73CEA30E" w14:textId="77777777" w:rsidR="0059667D" w:rsidRDefault="002734C0">
      <w:pPr>
        <w:pStyle w:val="Heading2"/>
      </w:pPr>
      <w:bookmarkStart w:id="255" w:name="e-functional-observed-and-dark-diversity"/>
      <w:ins w:id="256" w:author="Diego Pires Ferraz Da Trindade" w:date="2022-11-28T18:06:00Z">
        <w:r>
          <w:t xml:space="preserve">(e) </w:t>
        </w:r>
      </w:ins>
      <w:r>
        <w:t>Functional observed and dark diversity</w:t>
      </w:r>
      <w:bookmarkEnd w:id="255"/>
    </w:p>
    <w:p w14:paraId="59524A38" w14:textId="16755042" w:rsidR="0059667D" w:rsidRDefault="002734C0">
      <w:pPr>
        <w:pStyle w:val="FirstParagraph"/>
      </w:pPr>
      <w:bookmarkStart w:id="257" w:name="_Hlk120543215"/>
      <w:r>
        <w:t xml:space="preserve">To characterize the </w:t>
      </w:r>
      <w:ins w:id="258" w:author="Diego Pires Ferraz Da Trindade" w:date="2022-11-28T18:06:00Z">
        <w:r>
          <w:t xml:space="preserve">multidimensional </w:t>
        </w:r>
      </w:ins>
      <w:r>
        <w:t xml:space="preserve">functional trait space of observed diversity, we first </w:t>
      </w:r>
      <w:ins w:id="259" w:author="Diego Pires Ferraz Da Trindade" w:date="2022-11-28T18:06:00Z">
        <w:r>
          <w:t xml:space="preserve">log-transformed the trait data to diminish the effect of outliers and reduce skewness, and then </w:t>
        </w:r>
      </w:ins>
      <w:r>
        <w:t xml:space="preserve">performed a Principal Component Analysis (PCA) with the scaled trait values for each </w:t>
      </w:r>
      <w:del w:id="260" w:author="Diego Pires Ferraz Da Trindade" w:date="2022-11-28T18:06:00Z">
        <w:r w:rsidR="004A0B8A">
          <w:delText>taxa</w:delText>
        </w:r>
      </w:del>
      <w:ins w:id="261" w:author="Diego Pires Ferraz Da Trindade" w:date="2022-11-28T18:06:00Z">
        <w:r>
          <w:t>taxon</w:t>
        </w:r>
      </w:ins>
      <w:bookmarkEnd w:id="257"/>
      <w:r>
        <w:t xml:space="preserve">. </w:t>
      </w:r>
      <w:bookmarkStart w:id="262" w:name="_Hlk120543071"/>
      <w:r>
        <w:t xml:space="preserve">We used the first two components of the PCA (which explained </w:t>
      </w:r>
      <w:del w:id="263" w:author="Diego Pires Ferraz Da Trindade" w:date="2022-11-28T18:06:00Z">
        <w:r w:rsidR="004A0B8A">
          <w:delText>64</w:delText>
        </w:r>
      </w:del>
      <w:ins w:id="264" w:author="Diego Pires Ferraz Da Trindade" w:date="2022-11-28T18:06:00Z">
        <w:r>
          <w:t>71</w:t>
        </w:r>
      </w:ins>
      <w:r>
        <w:t xml:space="preserve">% of the total trait variation) to define a </w:t>
      </w:r>
      <w:ins w:id="265" w:author="Diego Pires Ferraz Da Trindade" w:date="2022-11-28T18:06:00Z">
        <w:r w:rsidR="00E705A9">
          <w:t xml:space="preserve">2-dimensional </w:t>
        </w:r>
      </w:ins>
      <w:r>
        <w:t>functional space</w:t>
      </w:r>
      <w:bookmarkEnd w:id="262"/>
      <w:r>
        <w:t xml:space="preserve"> [</w:t>
      </w:r>
      <w:r w:rsidR="005375CC">
        <w:fldChar w:fldCharType="begin"/>
      </w:r>
      <w:r w:rsidR="005375CC">
        <w:instrText xml:space="preserve"> HYPERLINK \l "ref-CarmonaTraitsBordersIntegrating2016</w:instrText>
      </w:r>
      <w:r w:rsidR="005375CC">
        <w:instrText xml:space="preserve">" \h </w:instrText>
      </w:r>
      <w:r w:rsidR="005375CC">
        <w:fldChar w:fldCharType="separate"/>
      </w:r>
      <w:del w:id="266" w:author="Diego Pires Ferraz Da Trindade" w:date="2022-11-28T18:06:00Z">
        <w:r w:rsidR="004A0B8A">
          <w:rPr>
            <w:rStyle w:val="Hyperlink"/>
          </w:rPr>
          <w:delText>53</w:delText>
        </w:r>
      </w:del>
      <w:ins w:id="267" w:author="Diego Pires Ferraz Da Trindade" w:date="2022-11-28T18:06:00Z">
        <w:r>
          <w:rPr>
            <w:rStyle w:val="Hyperlink"/>
          </w:rPr>
          <w:t>40</w:t>
        </w:r>
      </w:ins>
      <w:r w:rsidR="005375CC">
        <w:rPr>
          <w:rStyle w:val="Hyperlink"/>
        </w:rPr>
        <w:fldChar w:fldCharType="end"/>
      </w:r>
      <w:r>
        <w:t xml:space="preserve">] and used the scores of </w:t>
      </w:r>
      <w:del w:id="268" w:author="Diego Pires Ferraz Da Trindade" w:date="2022-11-28T18:06:00Z">
        <w:r w:rsidR="004A0B8A">
          <w:delText>species</w:delText>
        </w:r>
      </w:del>
      <w:ins w:id="269" w:author="Diego Pires Ferraz Da Trindade" w:date="2022-11-28T18:06:00Z">
        <w:r>
          <w:t>taxa</w:t>
        </w:r>
      </w:ins>
      <w:r>
        <w:t xml:space="preserve"> in these components as indicators of the functional traits of taxa. We then estimated a trait probability density </w:t>
      </w:r>
      <w:ins w:id="270" w:author="Diego Pires Ferraz Da Trindade" w:date="2022-11-28T18:06:00Z">
        <w:r>
          <w:t xml:space="preserve">(TPD) </w:t>
        </w:r>
      </w:ins>
      <w:r>
        <w:t>[</w:t>
      </w:r>
      <w:r w:rsidR="005375CC">
        <w:fldChar w:fldCharType="begin"/>
      </w:r>
      <w:r w:rsidR="005375CC">
        <w:instrText xml:space="preserve"> HYPERLINK \l "ref-CarmonaTraitsBordersIntegrating2016" \h </w:instrText>
      </w:r>
      <w:r w:rsidR="005375CC">
        <w:fldChar w:fldCharType="separate"/>
      </w:r>
      <w:del w:id="271" w:author="Diego Pires Ferraz Da Trindade" w:date="2022-11-28T18:06:00Z">
        <w:r w:rsidR="004A0B8A">
          <w:rPr>
            <w:rStyle w:val="Hyperlink"/>
          </w:rPr>
          <w:delText>53</w:delText>
        </w:r>
      </w:del>
      <w:ins w:id="272" w:author="Diego Pires Ferraz Da Trindade" w:date="2022-11-28T18:06:00Z">
        <w:r>
          <w:rPr>
            <w:rStyle w:val="Hyperlink"/>
          </w:rPr>
          <w:t>40</w:t>
        </w:r>
      </w:ins>
      <w:r w:rsidR="005375CC">
        <w:rPr>
          <w:rStyle w:val="Hyperlink"/>
        </w:rPr>
        <w:fldChar w:fldCharType="end"/>
      </w:r>
      <w:r>
        <w:t>,</w:t>
      </w:r>
      <w:r w:rsidR="005375CC">
        <w:fldChar w:fldCharType="begin"/>
      </w:r>
      <w:r w:rsidR="005375CC">
        <w:instrText xml:space="preserve"> HYPERLINK \l "ref-CarmonaTrai</w:instrText>
      </w:r>
      <w:r w:rsidR="005375CC">
        <w:instrText xml:space="preserve">tprobabilitydensity2019" \h </w:instrText>
      </w:r>
      <w:r w:rsidR="005375CC">
        <w:fldChar w:fldCharType="separate"/>
      </w:r>
      <w:del w:id="273" w:author="Diego Pires Ferraz Da Trindade" w:date="2022-11-28T18:06:00Z">
        <w:r w:rsidR="004A0B8A">
          <w:rPr>
            <w:rStyle w:val="Hyperlink"/>
          </w:rPr>
          <w:delText>54</w:delText>
        </w:r>
      </w:del>
      <w:ins w:id="274" w:author="Diego Pires Ferraz Da Trindade" w:date="2022-11-28T18:06:00Z">
        <w:r>
          <w:rPr>
            <w:rStyle w:val="Hyperlink"/>
          </w:rPr>
          <w:t>66</w:t>
        </w:r>
      </w:ins>
      <w:r w:rsidR="005375CC">
        <w:rPr>
          <w:rStyle w:val="Hyperlink"/>
        </w:rPr>
        <w:fldChar w:fldCharType="end"/>
      </w:r>
      <w:r>
        <w:t xml:space="preserve">] for each </w:t>
      </w:r>
      <w:del w:id="275" w:author="Diego Pires Ferraz Da Trindade" w:date="2022-11-28T18:06:00Z">
        <w:r w:rsidR="004A0B8A">
          <w:delText>species</w:delText>
        </w:r>
      </w:del>
      <w:ins w:id="276" w:author="Diego Pires Ferraz Da Trindade" w:date="2022-11-28T18:06:00Z">
        <w:r>
          <w:t>taxon</w:t>
        </w:r>
      </w:ins>
      <w:r>
        <w:t xml:space="preserve"> as a bivariate normal distribution </w:t>
      </w:r>
      <w:proofErr w:type="spellStart"/>
      <w:r>
        <w:t>centred</w:t>
      </w:r>
      <w:proofErr w:type="spellEnd"/>
      <w:r>
        <w:t xml:space="preserve"> in the scores of the </w:t>
      </w:r>
      <w:del w:id="277" w:author="Diego Pires Ferraz Da Trindade" w:date="2022-11-28T18:06:00Z">
        <w:r w:rsidR="004A0B8A">
          <w:delText>species</w:delText>
        </w:r>
      </w:del>
      <w:ins w:id="278" w:author="Diego Pires Ferraz Da Trindade" w:date="2022-11-28T18:06:00Z">
        <w:r>
          <w:t>taxon</w:t>
        </w:r>
      </w:ins>
      <w:r>
        <w:t xml:space="preserve"> and with a standard deviation (bandwidth) that was chosen using the plug-in bandwidth selector available in the </w:t>
      </w:r>
      <w:proofErr w:type="spellStart"/>
      <w:r>
        <w:rPr>
          <w:i/>
        </w:rPr>
        <w:t>ks</w:t>
      </w:r>
      <w:proofErr w:type="spellEnd"/>
      <w:r>
        <w:t xml:space="preserve"> R package [</w:t>
      </w:r>
      <w:r w:rsidR="005375CC">
        <w:fldChar w:fldCharType="begin"/>
      </w:r>
      <w:r w:rsidR="005375CC">
        <w:instrText xml:space="preserve"> HYPERLINK</w:instrText>
      </w:r>
      <w:r w:rsidR="005375CC">
        <w:instrText xml:space="preserve"> \l "ref-Dong2019" \h </w:instrText>
      </w:r>
      <w:r w:rsidR="005375CC">
        <w:fldChar w:fldCharType="separate"/>
      </w:r>
      <w:del w:id="279" w:author="Diego Pires Ferraz Da Trindade" w:date="2022-11-28T18:06:00Z">
        <w:r w:rsidR="004A0B8A">
          <w:rPr>
            <w:rStyle w:val="Hyperlink"/>
          </w:rPr>
          <w:delText>55</w:delText>
        </w:r>
      </w:del>
      <w:ins w:id="280" w:author="Diego Pires Ferraz Da Trindade" w:date="2022-11-28T18:06:00Z">
        <w:r>
          <w:rPr>
            <w:rStyle w:val="Hyperlink"/>
          </w:rPr>
          <w:t>67</w:t>
        </w:r>
      </w:ins>
      <w:r w:rsidR="005375CC">
        <w:rPr>
          <w:rStyle w:val="Hyperlink"/>
        </w:rPr>
        <w:fldChar w:fldCharType="end"/>
      </w:r>
      <w:r>
        <w:t xml:space="preserve">]. Using the </w:t>
      </w:r>
      <w:proofErr w:type="spellStart"/>
      <w:r>
        <w:rPr>
          <w:i/>
        </w:rPr>
        <w:t>TPDc</w:t>
      </w:r>
      <w:proofErr w:type="spellEnd"/>
      <w:r>
        <w:t xml:space="preserve"> function from R package “TPD” [</w:t>
      </w:r>
      <w:r w:rsidR="005375CC">
        <w:fldChar w:fldCharType="begin"/>
      </w:r>
      <w:r w:rsidR="005375CC">
        <w:instrText xml:space="preserve"> HYPERLINK \l "ref-CarmonaTraitprobabilitydensity2019" \h </w:instrText>
      </w:r>
      <w:r w:rsidR="005375CC">
        <w:fldChar w:fldCharType="separate"/>
      </w:r>
      <w:del w:id="281" w:author="Diego Pires Ferraz Da Trindade" w:date="2022-11-28T18:06:00Z">
        <w:r w:rsidR="004A0B8A">
          <w:rPr>
            <w:rStyle w:val="Hyperlink"/>
          </w:rPr>
          <w:delText>54</w:delText>
        </w:r>
      </w:del>
      <w:ins w:id="282" w:author="Diego Pires Ferraz Da Trindade" w:date="2022-11-28T18:06:00Z">
        <w:r>
          <w:rPr>
            <w:rStyle w:val="Hyperlink"/>
          </w:rPr>
          <w:t>66</w:t>
        </w:r>
      </w:ins>
      <w:r w:rsidR="005375CC">
        <w:rPr>
          <w:rStyle w:val="Hyperlink"/>
        </w:rPr>
        <w:fldChar w:fldCharType="end"/>
      </w:r>
      <w:r>
        <w:t xml:space="preserve">], we combined </w:t>
      </w:r>
      <w:proofErr w:type="spellStart"/>
      <w:r>
        <w:t>i</w:t>
      </w:r>
      <w:proofErr w:type="spellEnd"/>
      <w:r>
        <w:t xml:space="preserve">) the TPD functions of the taxa present in each sample, and ii) the TPD functions of the taxa classified as belonging to the sample’s dark diversity, obtaining TPD functions for the observed and dark diversity of each sample, respectively. These functions reflect the relative abundance of each combination of traits in a given community (i.e. the “observed” and “dark” functional structure of each sample). We then applied a 99% probability threshold to these TPD functions and estimated the amount of </w:t>
      </w:r>
      <w:r>
        <w:lastRenderedPageBreak/>
        <w:t xml:space="preserve">functional space occupied by observed and dark diversity in each community at each time period (functional richness). In the case of functional dark diversity, we are only interested in the portions of functional space that are not already occupied by </w:t>
      </w:r>
      <w:del w:id="283" w:author="Diego Pires Ferraz Da Trindade" w:date="2022-11-28T18:06:00Z">
        <w:r w:rsidR="004A0B8A">
          <w:delText>species</w:delText>
        </w:r>
      </w:del>
      <w:ins w:id="284" w:author="Diego Pires Ferraz Da Trindade" w:date="2022-11-28T18:06:00Z">
        <w:r>
          <w:t>taxa</w:t>
        </w:r>
      </w:ins>
      <w:r>
        <w:t xml:space="preserve"> present in observed diversity. For this, we overlapped the functional space occupied by the observed taxa with the functional space occupied by taxa in dark diversity, and then considered the functional dark diversity as the unique portion of this overlapped functional space (see Fig. 1). Finally, similarly to the taxonomic completeness, we calculated the functional completeness as the log(functional observed diversity / functional dark diversity).</w:t>
      </w:r>
    </w:p>
    <w:p w14:paraId="44F6232E" w14:textId="77777777" w:rsidR="0059667D" w:rsidRDefault="002734C0">
      <w:pPr>
        <w:pStyle w:val="Heading2"/>
      </w:pPr>
      <w:bookmarkStart w:id="285" w:name="f-statistical-analysis"/>
      <w:ins w:id="286" w:author="Diego Pires Ferraz Da Trindade" w:date="2022-11-28T18:06:00Z">
        <w:r>
          <w:t xml:space="preserve">(f) </w:t>
        </w:r>
      </w:ins>
      <w:r>
        <w:t>Statistical analysis</w:t>
      </w:r>
      <w:bookmarkEnd w:id="285"/>
    </w:p>
    <w:p w14:paraId="31B07793" w14:textId="1DF357AD" w:rsidR="0059667D" w:rsidRDefault="002734C0">
      <w:pPr>
        <w:pStyle w:val="FirstParagraph"/>
      </w:pPr>
      <w:r>
        <w:t xml:space="preserve">We used generalized additive models (GAMs) to identify how taxonomic and functional observed diversity, dark diversity, species pool size and community completeness, as well as mean trait values changed over time, using the package </w:t>
      </w:r>
      <w:proofErr w:type="spellStart"/>
      <w:r>
        <w:rPr>
          <w:i/>
        </w:rPr>
        <w:t>mgcv</w:t>
      </w:r>
      <w:proofErr w:type="spellEnd"/>
      <w:r>
        <w:t xml:space="preserve"> in R [</w:t>
      </w:r>
      <w:r w:rsidR="005375CC">
        <w:fldChar w:fldCharType="begin"/>
      </w:r>
      <w:r w:rsidR="005375CC">
        <w:instrText xml:space="preserve"> HYPERLINK \l "ref-WoodmgcvMixedGAM2022" \h </w:instrText>
      </w:r>
      <w:r w:rsidR="005375CC">
        <w:fldChar w:fldCharType="separate"/>
      </w:r>
      <w:del w:id="287" w:author="Diego Pires Ferraz Da Trindade" w:date="2022-11-28T18:06:00Z">
        <w:r w:rsidR="004A0B8A">
          <w:rPr>
            <w:rStyle w:val="Hyperlink"/>
          </w:rPr>
          <w:delText>56</w:delText>
        </w:r>
      </w:del>
      <w:ins w:id="288" w:author="Diego Pires Ferraz Da Trindade" w:date="2022-11-28T18:06:00Z">
        <w:r>
          <w:rPr>
            <w:rStyle w:val="Hyperlink"/>
          </w:rPr>
          <w:t>68</w:t>
        </w:r>
      </w:ins>
      <w:r w:rsidR="005375CC">
        <w:rPr>
          <w:rStyle w:val="Hyperlink"/>
        </w:rPr>
        <w:fldChar w:fldCharType="end"/>
      </w:r>
      <w:r>
        <w:t xml:space="preserve">]. Individual GAMs were fitted for each component of each diversity facet (taxonomic and functional), resulting in six GAM models: taxonomic richness, taxonomic completeness, functional richness, functional completeness, and mean values for each dimension of the functional space. Age (calibrated years before present, fitted using a cubic spline smoother) was used as the independent variable in all models. In the models in which the independent variable can be estimated for each diversity component (observed diversity, dark diversity, species pool; i.e. all models except those for completeness), we used the diversity component as a factor, so that a separate smoother was created for each diversity component; this allowed us to </w:t>
      </w:r>
      <w:del w:id="289" w:author="Diego Pires Ferraz Da Trindade" w:date="2022-11-28T18:06:00Z">
        <w:r w:rsidR="004A0B8A">
          <w:delText>test whether there were significant</w:delText>
        </w:r>
      </w:del>
      <w:ins w:id="290" w:author="Diego Pires Ferraz Da Trindade" w:date="2022-11-28T18:06:00Z">
        <w:r>
          <w:t>describe</w:t>
        </w:r>
      </w:ins>
      <w:r>
        <w:t xml:space="preserve"> differences in the temporal patterns of the different components. Since all individual smoothers considered for each diversity component (observed, dark and pool size) responded differently, we kept the individual smoothers in all GAM models. Thus, a general </w:t>
      </w:r>
      <w:r>
        <w:lastRenderedPageBreak/>
        <w:t xml:space="preserve">GAM model was fitted as follows: gam(y ~ </w:t>
      </w:r>
      <w:proofErr w:type="spellStart"/>
      <w:r>
        <w:t>divComponent</w:t>
      </w:r>
      <w:proofErr w:type="spellEnd"/>
      <w:r>
        <w:t xml:space="preserve"> + s(Age, bs = “</w:t>
      </w:r>
      <w:proofErr w:type="spellStart"/>
      <w:r>
        <w:t>cr</w:t>
      </w:r>
      <w:proofErr w:type="spellEnd"/>
      <w:r>
        <w:t>”, by</w:t>
      </w:r>
      <w:del w:id="291" w:author="Diego Pires Ferraz Da Trindade" w:date="2022-11-28T18:06:00Z">
        <w:r w:rsidR="004A0B8A">
          <w:delText>=</w:delText>
        </w:r>
      </w:del>
      <w:ins w:id="292" w:author="Diego Pires Ferraz Da Trindade" w:date="2022-11-28T18:06:00Z">
        <w:r w:rsidR="00FE0C0F">
          <w:t xml:space="preserve"> </w:t>
        </w:r>
        <w:r>
          <w:t>=</w:t>
        </w:r>
        <w:r w:rsidR="00FE0C0F">
          <w:t xml:space="preserve"> </w:t>
        </w:r>
      </w:ins>
      <w:proofErr w:type="spellStart"/>
      <w:r>
        <w:t>divComponent</w:t>
      </w:r>
      <w:proofErr w:type="spellEnd"/>
      <w:r>
        <w:t>)), being “</w:t>
      </w:r>
      <w:proofErr w:type="spellStart"/>
      <w:r>
        <w:t>divComponent</w:t>
      </w:r>
      <w:proofErr w:type="spellEnd"/>
      <w:r>
        <w:t>” the factor variable grouping observed diversity, dark diversity and species pool size.</w:t>
      </w:r>
    </w:p>
    <w:p w14:paraId="59E81067" w14:textId="73D164FF" w:rsidR="0059667D" w:rsidRDefault="002734C0">
      <w:pPr>
        <w:pStyle w:val="BodyText"/>
      </w:pPr>
      <w:r>
        <w:t xml:space="preserve">Data cleaning, analysis, visualization and writing was performed in R, using the following R packages: </w:t>
      </w:r>
      <w:proofErr w:type="spellStart"/>
      <w:r>
        <w:rPr>
          <w:i/>
        </w:rPr>
        <w:t>papaja</w:t>
      </w:r>
      <w:proofErr w:type="spellEnd"/>
      <w:r>
        <w:t xml:space="preserve"> [</w:t>
      </w:r>
      <w:r w:rsidR="005375CC">
        <w:fldChar w:fldCharType="begin"/>
      </w:r>
      <w:r w:rsidR="005375CC">
        <w:instrText xml:space="preserve"> HYPERLINK \l "ref-AustpapajaPrepareAmerican2022" \h </w:instrText>
      </w:r>
      <w:r w:rsidR="005375CC">
        <w:fldChar w:fldCharType="separate"/>
      </w:r>
      <w:del w:id="293" w:author="Diego Pires Ferraz Da Trindade" w:date="2022-11-28T18:06:00Z">
        <w:r w:rsidR="004A0B8A">
          <w:rPr>
            <w:rStyle w:val="Hyperlink"/>
          </w:rPr>
          <w:delText>57</w:delText>
        </w:r>
      </w:del>
      <w:ins w:id="294" w:author="Diego Pires Ferraz Da Trindade" w:date="2022-11-28T18:06:00Z">
        <w:r>
          <w:rPr>
            <w:rStyle w:val="Hyperlink"/>
          </w:rPr>
          <w:t>69</w:t>
        </w:r>
      </w:ins>
      <w:r w:rsidR="005375CC">
        <w:rPr>
          <w:rStyle w:val="Hyperlink"/>
        </w:rPr>
        <w:fldChar w:fldCharType="end"/>
      </w:r>
      <w:r>
        <w:t xml:space="preserve">], </w:t>
      </w:r>
      <w:proofErr w:type="spellStart"/>
      <w:r>
        <w:rPr>
          <w:i/>
        </w:rPr>
        <w:t>renv</w:t>
      </w:r>
      <w:proofErr w:type="spellEnd"/>
      <w:r>
        <w:t xml:space="preserve"> [</w:t>
      </w:r>
      <w:r w:rsidR="005375CC">
        <w:fldChar w:fldCharType="begin"/>
      </w:r>
      <w:r w:rsidR="005375CC">
        <w:instrText xml:space="preserve"> H</w:instrText>
      </w:r>
      <w:r w:rsidR="005375CC">
        <w:instrText xml:space="preserve">YPERLINK \l "ref-UsheyrenvProjectEnvironments2022" \h </w:instrText>
      </w:r>
      <w:r w:rsidR="005375CC">
        <w:fldChar w:fldCharType="separate"/>
      </w:r>
      <w:del w:id="295" w:author="Diego Pires Ferraz Da Trindade" w:date="2022-11-28T18:06:00Z">
        <w:r w:rsidR="004A0B8A">
          <w:rPr>
            <w:rStyle w:val="Hyperlink"/>
          </w:rPr>
          <w:delText>58</w:delText>
        </w:r>
      </w:del>
      <w:ins w:id="296" w:author="Diego Pires Ferraz Da Trindade" w:date="2022-11-28T18:06:00Z">
        <w:r>
          <w:rPr>
            <w:rStyle w:val="Hyperlink"/>
          </w:rPr>
          <w:t>70</w:t>
        </w:r>
      </w:ins>
      <w:r w:rsidR="005375CC">
        <w:rPr>
          <w:rStyle w:val="Hyperlink"/>
        </w:rPr>
        <w:fldChar w:fldCharType="end"/>
      </w:r>
      <w:r>
        <w:t xml:space="preserve">], </w:t>
      </w:r>
      <w:r>
        <w:rPr>
          <w:i/>
        </w:rPr>
        <w:t>here</w:t>
      </w:r>
      <w:r>
        <w:t xml:space="preserve"> [</w:t>
      </w:r>
      <w:r w:rsidR="005375CC">
        <w:fldChar w:fldCharType="begin"/>
      </w:r>
      <w:r w:rsidR="005375CC">
        <w:instrText xml:space="preserve"> HYPERLINK \l "ref-MullerhereSimplerWay2017" \h </w:instrText>
      </w:r>
      <w:r w:rsidR="005375CC">
        <w:fldChar w:fldCharType="separate"/>
      </w:r>
      <w:del w:id="297" w:author="Diego Pires Ferraz Da Trindade" w:date="2022-11-28T18:06:00Z">
        <w:r w:rsidR="004A0B8A">
          <w:rPr>
            <w:rStyle w:val="Hyperlink"/>
          </w:rPr>
          <w:delText>59</w:delText>
        </w:r>
      </w:del>
      <w:ins w:id="298" w:author="Diego Pires Ferraz Da Trindade" w:date="2022-11-28T18:06:00Z">
        <w:r>
          <w:rPr>
            <w:rStyle w:val="Hyperlink"/>
          </w:rPr>
          <w:t>71</w:t>
        </w:r>
      </w:ins>
      <w:r w:rsidR="005375CC">
        <w:rPr>
          <w:rStyle w:val="Hyperlink"/>
        </w:rPr>
        <w:fldChar w:fldCharType="end"/>
      </w:r>
      <w:r>
        <w:t xml:space="preserve">], </w:t>
      </w:r>
      <w:proofErr w:type="spellStart"/>
      <w:r>
        <w:rPr>
          <w:i/>
        </w:rPr>
        <w:t>dplyr</w:t>
      </w:r>
      <w:proofErr w:type="spellEnd"/>
      <w:r>
        <w:t xml:space="preserve"> [</w:t>
      </w:r>
      <w:r w:rsidR="005375CC">
        <w:fldChar w:fldCharType="begin"/>
      </w:r>
      <w:r w:rsidR="005375CC">
        <w:instrText xml:space="preserve"> HYPERLINK \l "ref-WickhamdplyrGrammarData2022" \h </w:instrText>
      </w:r>
      <w:r w:rsidR="005375CC">
        <w:fldChar w:fldCharType="separate"/>
      </w:r>
      <w:del w:id="299" w:author="Diego Pires Ferraz Da Trindade" w:date="2022-11-28T18:06:00Z">
        <w:r w:rsidR="004A0B8A">
          <w:rPr>
            <w:rStyle w:val="Hyperlink"/>
          </w:rPr>
          <w:delText>60</w:delText>
        </w:r>
      </w:del>
      <w:ins w:id="300" w:author="Diego Pires Ferraz Da Trindade" w:date="2022-11-28T18:06:00Z">
        <w:r>
          <w:rPr>
            <w:rStyle w:val="Hyperlink"/>
          </w:rPr>
          <w:t>72</w:t>
        </w:r>
      </w:ins>
      <w:r w:rsidR="005375CC">
        <w:rPr>
          <w:rStyle w:val="Hyperlink"/>
        </w:rPr>
        <w:fldChar w:fldCharType="end"/>
      </w:r>
      <w:r>
        <w:t xml:space="preserve">] and </w:t>
      </w:r>
      <w:proofErr w:type="spellStart"/>
      <w:r>
        <w:rPr>
          <w:i/>
        </w:rPr>
        <w:t>flextable</w:t>
      </w:r>
      <w:proofErr w:type="spellEnd"/>
      <w:r>
        <w:t xml:space="preserve"> [</w:t>
      </w:r>
      <w:r w:rsidR="005375CC">
        <w:fldChar w:fldCharType="begin"/>
      </w:r>
      <w:r w:rsidR="005375CC">
        <w:instrText xml:space="preserve"> HYPERLINK \l "ref-GohelflextableFunctionsTabular2022" \h </w:instrText>
      </w:r>
      <w:r w:rsidR="005375CC">
        <w:fldChar w:fldCharType="separate"/>
      </w:r>
      <w:del w:id="301" w:author="Diego Pires Ferraz Da Trindade" w:date="2022-11-28T18:06:00Z">
        <w:r w:rsidR="004A0B8A">
          <w:rPr>
            <w:rStyle w:val="Hyperlink"/>
          </w:rPr>
          <w:delText>61</w:delText>
        </w:r>
      </w:del>
      <w:ins w:id="302" w:author="Diego Pires Ferraz Da Trindade" w:date="2022-11-28T18:06:00Z">
        <w:r>
          <w:rPr>
            <w:rStyle w:val="Hyperlink"/>
          </w:rPr>
          <w:t>73</w:t>
        </w:r>
      </w:ins>
      <w:r w:rsidR="005375CC">
        <w:rPr>
          <w:rStyle w:val="Hyperlink"/>
        </w:rPr>
        <w:fldChar w:fldCharType="end"/>
      </w:r>
      <w:r>
        <w:t>].</w:t>
      </w:r>
    </w:p>
    <w:p w14:paraId="36CA1CA1" w14:textId="77777777" w:rsidR="0059667D" w:rsidRDefault="002734C0">
      <w:pPr>
        <w:pStyle w:val="Heading1"/>
      </w:pPr>
      <w:bookmarkStart w:id="303" w:name="results"/>
      <w:ins w:id="304" w:author="Diego Pires Ferraz Da Trindade" w:date="2022-11-28T18:06:00Z">
        <w:r>
          <w:t xml:space="preserve">3. </w:t>
        </w:r>
      </w:ins>
      <w:r>
        <w:t>Results</w:t>
      </w:r>
      <w:bookmarkEnd w:id="303"/>
    </w:p>
    <w:p w14:paraId="02B924D5" w14:textId="6E5FB4DE" w:rsidR="0059667D" w:rsidRDefault="002734C0">
      <w:pPr>
        <w:pStyle w:val="FirstParagraph"/>
      </w:pPr>
      <w:r>
        <w:t xml:space="preserve">In total, 140 taxa were identified in our dataset, from which </w:t>
      </w:r>
      <w:del w:id="305" w:author="Diego Pires Ferraz Da Trindade" w:date="2022-11-28T18:06:00Z">
        <w:r w:rsidR="004A0B8A">
          <w:delText>87</w:delText>
        </w:r>
      </w:del>
      <w:ins w:id="306" w:author="Diego Pires Ferraz Da Trindade" w:date="2022-11-28T18:06:00Z">
        <w:r>
          <w:t>94</w:t>
        </w:r>
      </w:ins>
      <w:r>
        <w:t xml:space="preserve"> taxa were found in dark diversity over the whole period examined. </w:t>
      </w:r>
      <w:r>
        <w:rPr>
          <w:i/>
        </w:rPr>
        <w:t xml:space="preserve">Betula, Pinus, </w:t>
      </w:r>
      <w:proofErr w:type="spellStart"/>
      <w:r>
        <w:rPr>
          <w:i/>
        </w:rPr>
        <w:t>Cyperaceae</w:t>
      </w:r>
      <w:proofErr w:type="spellEnd"/>
      <w:r>
        <w:rPr>
          <w:i/>
        </w:rPr>
        <w:t xml:space="preserve">, </w:t>
      </w:r>
      <w:proofErr w:type="spellStart"/>
      <w:r>
        <w:rPr>
          <w:i/>
        </w:rPr>
        <w:t>Poaceae</w:t>
      </w:r>
      <w:proofErr w:type="spellEnd"/>
      <w:r>
        <w:rPr>
          <w:rPrChange w:id="307" w:author="Diego Pires Ferraz Da Trindade" w:date="2022-11-28T18:06:00Z">
            <w:rPr>
              <w:i/>
            </w:rPr>
          </w:rPrChange>
        </w:rPr>
        <w:t xml:space="preserve"> and </w:t>
      </w:r>
      <w:del w:id="308" w:author="Diego Pires Ferraz Da Trindade" w:date="2022-11-28T18:06:00Z">
        <w:r w:rsidR="004A0B8A">
          <w:rPr>
            <w:i/>
          </w:rPr>
          <w:delText>Artemisia</w:delText>
        </w:r>
      </w:del>
      <w:proofErr w:type="spellStart"/>
      <w:ins w:id="309" w:author="Diego Pires Ferraz Da Trindade" w:date="2022-11-28T18:06:00Z">
        <w:r>
          <w:rPr>
            <w:i/>
          </w:rPr>
          <w:t>Picea</w:t>
        </w:r>
      </w:ins>
      <w:proofErr w:type="spellEnd"/>
      <w:r>
        <w:t xml:space="preserve"> were the most frequent taxa in observed diversity, whereas </w:t>
      </w:r>
      <w:r>
        <w:rPr>
          <w:i/>
        </w:rPr>
        <w:t>Asteraceae (</w:t>
      </w:r>
      <w:proofErr w:type="spellStart"/>
      <w:r>
        <w:rPr>
          <w:i/>
        </w:rPr>
        <w:t>Liguliflorae</w:t>
      </w:r>
      <w:proofErr w:type="spellEnd"/>
      <w:r>
        <w:rPr>
          <w:i/>
        </w:rPr>
        <w:t xml:space="preserve">), Frangula, Plantago lanceolata, </w:t>
      </w:r>
      <w:ins w:id="310" w:author="Diego Pires Ferraz Da Trindade" w:date="2022-11-28T18:06:00Z">
        <w:r>
          <w:rPr>
            <w:i/>
          </w:rPr>
          <w:t>Fagus</w:t>
        </w:r>
        <w:r>
          <w:t xml:space="preserve"> and </w:t>
        </w:r>
      </w:ins>
      <w:r>
        <w:rPr>
          <w:i/>
        </w:rPr>
        <w:t>Ranunculus</w:t>
      </w:r>
      <w:r>
        <w:rPr>
          <w:rPrChange w:id="311" w:author="Diego Pires Ferraz Da Trindade" w:date="2022-11-28T18:06:00Z">
            <w:rPr>
              <w:i/>
            </w:rPr>
          </w:rPrChange>
        </w:rPr>
        <w:t xml:space="preserve"> </w:t>
      </w:r>
      <w:del w:id="312" w:author="Diego Pires Ferraz Da Trindade" w:date="2022-11-28T18:06:00Z">
        <w:r w:rsidR="004A0B8A">
          <w:rPr>
            <w:i/>
          </w:rPr>
          <w:delText>and Fagus</w:delText>
        </w:r>
        <w:r w:rsidR="004A0B8A">
          <w:delText xml:space="preserve"> </w:delText>
        </w:r>
      </w:del>
      <w:r>
        <w:t xml:space="preserve">were the ones most found in dark diversity over the whole period (see Fig. </w:t>
      </w:r>
      <w:del w:id="313" w:author="Diego Pires Ferraz Da Trindade" w:date="2022-11-28T18:06:00Z">
        <w:r w:rsidR="004A0B8A">
          <w:delText>S</w:delText>
        </w:r>
        <w:r w:rsidR="000E05B2">
          <w:delText>4</w:delText>
        </w:r>
      </w:del>
      <w:ins w:id="314" w:author="Diego Pires Ferraz Da Trindade" w:date="2022-11-28T18:06:00Z">
        <w:r>
          <w:t>S</w:t>
        </w:r>
        <w:r w:rsidR="00F57B44">
          <w:t>5</w:t>
        </w:r>
      </w:ins>
      <w:r>
        <w:t xml:space="preserve"> for frequencies of taxa in observed and dark diversity over time).</w:t>
      </w:r>
    </w:p>
    <w:p w14:paraId="13C6B8C7" w14:textId="76BAE44A" w:rsidR="0059667D" w:rsidRDefault="002734C0">
      <w:pPr>
        <w:pStyle w:val="BodyText"/>
      </w:pPr>
      <w:r>
        <w:t xml:space="preserve">The first dimension of the functional space (explaining </w:t>
      </w:r>
      <w:del w:id="315" w:author="Diego Pires Ferraz Da Trindade" w:date="2022-11-28T18:06:00Z">
        <w:r w:rsidR="004A0B8A">
          <w:delText>45.1</w:delText>
        </w:r>
      </w:del>
      <w:ins w:id="316" w:author="Diego Pires Ferraz Da Trindade" w:date="2022-11-28T18:06:00Z">
        <w:r>
          <w:t>46.7</w:t>
        </w:r>
      </w:ins>
      <w:r>
        <w:t>% variance) reflected differences among species in size (seed mass and height) and clonality, whereas the second dimension (</w:t>
      </w:r>
      <w:del w:id="317" w:author="Diego Pires Ferraz Da Trindade" w:date="2022-11-28T18:06:00Z">
        <w:r w:rsidR="004A0B8A">
          <w:delText>19.3</w:delText>
        </w:r>
      </w:del>
      <w:ins w:id="318" w:author="Diego Pires Ferraz Da Trindade" w:date="2022-11-28T18:06:00Z">
        <w:r>
          <w:t>24</w:t>
        </w:r>
      </w:ins>
      <w:r>
        <w:t xml:space="preserve">% variance explained; Fig. </w:t>
      </w:r>
      <w:del w:id="319" w:author="Diego Pires Ferraz Da Trindade" w:date="2022-11-28T18:06:00Z">
        <w:r w:rsidR="004A0B8A">
          <w:delText>S</w:delText>
        </w:r>
        <w:r w:rsidR="000E05B2">
          <w:delText>5</w:delText>
        </w:r>
      </w:del>
      <w:ins w:id="320" w:author="Diego Pires Ferraz Da Trindade" w:date="2022-11-28T18:06:00Z">
        <w:r>
          <w:t>S</w:t>
        </w:r>
        <w:r w:rsidR="00F57B44">
          <w:t>6</w:t>
        </w:r>
      </w:ins>
      <w:r>
        <w:t>) showed differences in leaf economics</w:t>
      </w:r>
      <w:del w:id="321" w:author="Diego Pires Ferraz Da Trindade" w:date="2022-11-28T18:06:00Z">
        <w:r w:rsidR="004A0B8A">
          <w:delText xml:space="preserve"> and pollination syndromes</w:delText>
        </w:r>
      </w:del>
      <w:r>
        <w:t xml:space="preserve">. The extremes of the functional space in the first axis were represented by </w:t>
      </w:r>
      <w:r>
        <w:rPr>
          <w:i/>
        </w:rPr>
        <w:t>Quercus</w:t>
      </w:r>
      <w:r>
        <w:t xml:space="preserve"> and </w:t>
      </w:r>
      <w:r>
        <w:rPr>
          <w:i/>
        </w:rPr>
        <w:t>Fagus</w:t>
      </w:r>
      <w:r>
        <w:t xml:space="preserve">, which include tall species with heavy seeds, whereas </w:t>
      </w:r>
      <w:proofErr w:type="spellStart"/>
      <w:r>
        <w:rPr>
          <w:i/>
        </w:rPr>
        <w:t>Drosera</w:t>
      </w:r>
      <w:proofErr w:type="spellEnd"/>
      <w:r>
        <w:t xml:space="preserve"> and </w:t>
      </w:r>
      <w:del w:id="322" w:author="Diego Pires Ferraz Da Trindade" w:date="2022-11-28T18:06:00Z">
        <w:r w:rsidR="004A0B8A">
          <w:rPr>
            <w:i/>
          </w:rPr>
          <w:delText>Sedum</w:delText>
        </w:r>
      </w:del>
      <w:ins w:id="323" w:author="Diego Pires Ferraz Da Trindade" w:date="2022-11-28T18:06:00Z">
        <w:r>
          <w:rPr>
            <w:i/>
          </w:rPr>
          <w:t>Saxifraga</w:t>
        </w:r>
      </w:ins>
      <w:r>
        <w:t xml:space="preserve"> represented the opposite extreme (i.e. shorter stature and lighter seeds). Likewise, in the second axis, </w:t>
      </w:r>
      <w:del w:id="324" w:author="Diego Pires Ferraz Da Trindade" w:date="2022-11-28T18:06:00Z">
        <w:r w:rsidR="004A0B8A">
          <w:rPr>
            <w:i/>
          </w:rPr>
          <w:delText>Melampyrum</w:delText>
        </w:r>
      </w:del>
      <w:proofErr w:type="spellStart"/>
      <w:ins w:id="325" w:author="Diego Pires Ferraz Da Trindade" w:date="2022-11-28T18:06:00Z">
        <w:r>
          <w:rPr>
            <w:i/>
          </w:rPr>
          <w:t>Trientalis</w:t>
        </w:r>
      </w:ins>
      <w:proofErr w:type="spellEnd"/>
      <w:r>
        <w:t xml:space="preserve"> and </w:t>
      </w:r>
      <w:del w:id="326" w:author="Diego Pires Ferraz Da Trindade" w:date="2022-11-28T18:06:00Z">
        <w:r w:rsidR="004A0B8A">
          <w:rPr>
            <w:i/>
          </w:rPr>
          <w:delText>Jasione</w:delText>
        </w:r>
      </w:del>
      <w:proofErr w:type="spellStart"/>
      <w:ins w:id="327" w:author="Diego Pires Ferraz Da Trindade" w:date="2022-11-28T18:06:00Z">
        <w:r>
          <w:rPr>
            <w:i/>
          </w:rPr>
          <w:t>Circaea</w:t>
        </w:r>
      </w:ins>
      <w:proofErr w:type="spellEnd"/>
      <w:r>
        <w:t xml:space="preserve"> represented taxa with high SLA</w:t>
      </w:r>
      <w:del w:id="328" w:author="Diego Pires Ferraz Da Trindade" w:date="2022-11-28T18:06:00Z">
        <w:r w:rsidR="004A0B8A">
          <w:delText xml:space="preserve"> and pollinated by insects</w:delText>
        </w:r>
      </w:del>
      <w:r>
        <w:t xml:space="preserve">, whereas </w:t>
      </w:r>
      <w:r>
        <w:rPr>
          <w:i/>
        </w:rPr>
        <w:t>Pinus</w:t>
      </w:r>
      <w:r>
        <w:t xml:space="preserve"> and </w:t>
      </w:r>
      <w:del w:id="329" w:author="Diego Pires Ferraz Da Trindade" w:date="2022-11-28T18:06:00Z">
        <w:r w:rsidR="004A0B8A">
          <w:rPr>
            <w:i/>
          </w:rPr>
          <w:delText>Populus</w:delText>
        </w:r>
      </w:del>
      <w:proofErr w:type="spellStart"/>
      <w:ins w:id="330" w:author="Diego Pires Ferraz Da Trindade" w:date="2022-11-28T18:06:00Z">
        <w:r>
          <w:rPr>
            <w:i/>
          </w:rPr>
          <w:t>Empetraceae</w:t>
        </w:r>
      </w:ins>
      <w:proofErr w:type="spellEnd"/>
      <w:r>
        <w:t xml:space="preserve"> represented the opposite extreme</w:t>
      </w:r>
      <w:del w:id="331" w:author="Diego Pires Ferraz Da Trindade" w:date="2022-11-28T18:06:00Z">
        <w:r w:rsidR="004A0B8A">
          <w:delText xml:space="preserve"> (i.e. </w:delText>
        </w:r>
      </w:del>
      <w:ins w:id="332" w:author="Diego Pires Ferraz Da Trindade" w:date="2022-11-28T18:06:00Z">
        <w:r>
          <w:t xml:space="preserve">, </w:t>
        </w:r>
      </w:ins>
      <w:r>
        <w:t xml:space="preserve">low SLA </w:t>
      </w:r>
      <w:del w:id="333" w:author="Diego Pires Ferraz Da Trindade" w:date="2022-11-28T18:06:00Z">
        <w:r w:rsidR="004A0B8A">
          <w:delText xml:space="preserve">and wind-pollination) </w:delText>
        </w:r>
      </w:del>
      <w:r>
        <w:t xml:space="preserve">(see Fig. </w:t>
      </w:r>
      <w:del w:id="334" w:author="Diego Pires Ferraz Da Trindade" w:date="2022-11-28T18:06:00Z">
        <w:r w:rsidR="004A0B8A">
          <w:delText>S</w:delText>
        </w:r>
        <w:r w:rsidR="000D1104">
          <w:delText>5</w:delText>
        </w:r>
      </w:del>
      <w:ins w:id="335" w:author="Diego Pires Ferraz Da Trindade" w:date="2022-11-28T18:06:00Z">
        <w:r>
          <w:t>S</w:t>
        </w:r>
        <w:r w:rsidR="00E43555">
          <w:t>6</w:t>
        </w:r>
      </w:ins>
      <w:r>
        <w:t>).</w:t>
      </w:r>
    </w:p>
    <w:p w14:paraId="49AB6304" w14:textId="77777777" w:rsidR="0059667D" w:rsidRDefault="002734C0">
      <w:pPr>
        <w:pStyle w:val="Heading2"/>
      </w:pPr>
      <w:bookmarkStart w:id="336" w:name="X5ea255ef744b7ff33748d352d551c2fb339d25c"/>
      <w:r>
        <w:lastRenderedPageBreak/>
        <w:t>Taxonomic observed and dark diversity and community completeness dynamics over time</w:t>
      </w:r>
      <w:bookmarkEnd w:id="336"/>
    </w:p>
    <w:p w14:paraId="4F026E30" w14:textId="70995F23" w:rsidR="0059667D" w:rsidRDefault="002734C0">
      <w:pPr>
        <w:pStyle w:val="FirstParagraph"/>
      </w:pPr>
      <w:r>
        <w:t>Both taxonomic observed and dark diversity increased over time in Northern Europe, especially after the Late Glacial period and during the Late Holocene (R</w:t>
      </w:r>
      <w:r>
        <w:rPr>
          <w:vertAlign w:val="superscript"/>
          <w:rPrChange w:id="337" w:author="Diego Pires Ferraz Da Trindade" w:date="2022-11-28T18:06:00Z">
            <w:rPr/>
          </w:rPrChange>
        </w:rPr>
        <w:t>2</w:t>
      </w:r>
      <w:r>
        <w:t xml:space="preserve"> = 0.81, p = &lt;0.001; see Table S</w:t>
      </w:r>
      <w:r w:rsidR="00EC7E4A">
        <w:t>2</w:t>
      </w:r>
      <w:r>
        <w:t xml:space="preserve"> for full statistic results). During the Early Holocene, both observed and dark diversity continued increasing, but dark diversity decreased at the end of the Early Holocene (ca. 8200 cal. </w:t>
      </w:r>
      <w:proofErr w:type="spellStart"/>
      <w:r>
        <w:t>yr</w:t>
      </w:r>
      <w:proofErr w:type="spellEnd"/>
      <w:r>
        <w:t xml:space="preserve"> BP). After the first half of the Mid-Holocene, dark diversity increased before and faster than observed diversity, but both followed similar patterns during the Late Holocene, increasing from ~4000 cal. </w:t>
      </w:r>
      <w:proofErr w:type="spellStart"/>
      <w:r>
        <w:t>yr</w:t>
      </w:r>
      <w:proofErr w:type="spellEnd"/>
      <w:r>
        <w:t xml:space="preserve"> BP, with a sharp increase from 500 cal. </w:t>
      </w:r>
      <w:proofErr w:type="spellStart"/>
      <w:r>
        <w:t>yr</w:t>
      </w:r>
      <w:proofErr w:type="spellEnd"/>
      <w:r>
        <w:t xml:space="preserve"> BP (Fig. 2A).</w:t>
      </w:r>
    </w:p>
    <w:p w14:paraId="2B4A0A32" w14:textId="7AD4DA73" w:rsidR="0059667D" w:rsidRDefault="002734C0">
      <w:pPr>
        <w:pStyle w:val="BodyText"/>
      </w:pPr>
      <w:r>
        <w:t xml:space="preserve">Taxonomic completeness decreased from the LG towards the Early Holocene, became stable during the transition between the Early Holocene and Mid-Holocene (~8300-7000 </w:t>
      </w:r>
      <w:proofErr w:type="spellStart"/>
      <w:r>
        <w:t>yBP</w:t>
      </w:r>
      <w:proofErr w:type="spellEnd"/>
      <w:r>
        <w:t>) and continued decreasing from the Mid-Holocene until the present (R</w:t>
      </w:r>
      <w:r>
        <w:rPr>
          <w:vertAlign w:val="superscript"/>
          <w:rPrChange w:id="338" w:author="Diego Pires Ferraz Da Trindade" w:date="2022-11-28T18:06:00Z">
            <w:rPr/>
          </w:rPrChange>
        </w:rPr>
        <w:t>2</w:t>
      </w:r>
      <w:ins w:id="339" w:author="Diego Pires Ferraz Da Trindade" w:date="2022-11-28T18:06:00Z">
        <w:r>
          <w:t xml:space="preserve"> </w:t>
        </w:r>
      </w:ins>
      <w:r>
        <w:t>= 0.</w:t>
      </w:r>
      <w:del w:id="340" w:author="Diego Pires Ferraz Da Trindade" w:date="2022-11-28T18:06:00Z">
        <w:r w:rsidR="004A0B8A">
          <w:delText>2</w:delText>
        </w:r>
      </w:del>
      <w:ins w:id="341" w:author="Diego Pires Ferraz Da Trindade" w:date="2022-11-28T18:06:00Z">
        <w:r>
          <w:t>19</w:t>
        </w:r>
      </w:ins>
      <w:r>
        <w:t>, p = &lt;0.001; see Table S</w:t>
      </w:r>
      <w:r w:rsidR="00EC7E4A">
        <w:t>3</w:t>
      </w:r>
      <w:r>
        <w:t xml:space="preserve"> for full statistic results).</w:t>
      </w:r>
    </w:p>
    <w:p w14:paraId="5275E313" w14:textId="77777777" w:rsidR="0059667D" w:rsidRDefault="002734C0">
      <w:pPr>
        <w:pStyle w:val="Heading2"/>
      </w:pPr>
      <w:bookmarkStart w:id="342" w:name="Xe4e22feb5d371e4d59ac2d6dc421b9136677936"/>
      <w:r>
        <w:t>Functional observed and dark diversity and community completeness dynamics over time</w:t>
      </w:r>
      <w:bookmarkEnd w:id="342"/>
    </w:p>
    <w:p w14:paraId="0F95319D" w14:textId="52CD5973" w:rsidR="0059667D" w:rsidRDefault="002734C0">
      <w:pPr>
        <w:pStyle w:val="FirstParagraph"/>
      </w:pPr>
      <w:r>
        <w:t>Functional observed and dark diversity increased over time (R</w:t>
      </w:r>
      <w:r>
        <w:rPr>
          <w:vertAlign w:val="superscript"/>
          <w:rPrChange w:id="343" w:author="Diego Pires Ferraz Da Trindade" w:date="2022-11-28T18:06:00Z">
            <w:rPr/>
          </w:rPrChange>
        </w:rPr>
        <w:t>2</w:t>
      </w:r>
      <w:ins w:id="344" w:author="Diego Pires Ferraz Da Trindade" w:date="2022-11-28T18:06:00Z">
        <w:r>
          <w:t xml:space="preserve"> </w:t>
        </w:r>
      </w:ins>
      <w:r>
        <w:t>= 0.</w:t>
      </w:r>
      <w:del w:id="345" w:author="Diego Pires Ferraz Da Trindade" w:date="2022-11-28T18:06:00Z">
        <w:r w:rsidR="004A0B8A">
          <w:delText>95</w:delText>
        </w:r>
      </w:del>
      <w:ins w:id="346" w:author="Diego Pires Ferraz Da Trindade" w:date="2022-11-28T18:06:00Z">
        <w:r>
          <w:t>97</w:t>
        </w:r>
      </w:ins>
      <w:r>
        <w:t>, p = &lt;0.001; Table S</w:t>
      </w:r>
      <w:r w:rsidR="00EC7E4A">
        <w:t>4</w:t>
      </w:r>
      <w:r>
        <w:t xml:space="preserve"> for full statistic results). Specifically, functional observed diversity increased after the Late Glacial, did not change from 10000 cal. </w:t>
      </w:r>
      <w:proofErr w:type="spellStart"/>
      <w:r>
        <w:t>yr</w:t>
      </w:r>
      <w:proofErr w:type="spellEnd"/>
      <w:r>
        <w:t xml:space="preserve"> BP until 5500 BP, and increased again during the Late Holocene. Functional dark diversity increased after the Late Glacial until the end of the Early Holocene, became stable during the Mid-Holocene, </w:t>
      </w:r>
      <w:ins w:id="347" w:author="Diego Pires Ferraz Da Trindade" w:date="2022-11-28T18:06:00Z">
        <w:r>
          <w:t xml:space="preserve">slightly </w:t>
        </w:r>
      </w:ins>
      <w:r>
        <w:t xml:space="preserve">increased again during the Late Holocene (~2000 cal. </w:t>
      </w:r>
      <w:proofErr w:type="spellStart"/>
      <w:r>
        <w:t>yr</w:t>
      </w:r>
      <w:proofErr w:type="spellEnd"/>
      <w:r>
        <w:t xml:space="preserve"> BP) and decreased afterwards.</w:t>
      </w:r>
    </w:p>
    <w:p w14:paraId="699D021D" w14:textId="713CBFC6" w:rsidR="0059667D" w:rsidRDefault="002734C0">
      <w:pPr>
        <w:pStyle w:val="BodyText"/>
      </w:pPr>
      <w:r>
        <w:t xml:space="preserve">Functional completeness decreased from the Late Glacial towards the Early Holocene and stayed roughly stable over the </w:t>
      </w:r>
      <w:del w:id="348" w:author="Diego Pires Ferraz Da Trindade" w:date="2022-11-28T18:06:00Z">
        <w:r w:rsidR="004A0B8A">
          <w:delText>mid</w:delText>
        </w:r>
      </w:del>
      <w:ins w:id="349" w:author="Diego Pires Ferraz Da Trindade" w:date="2022-11-28T18:06:00Z">
        <w:r>
          <w:t>Mid</w:t>
        </w:r>
      </w:ins>
      <w:r>
        <w:t xml:space="preserve"> and Late Holocene (R</w:t>
      </w:r>
      <w:r>
        <w:rPr>
          <w:vertAlign w:val="superscript"/>
          <w:rPrChange w:id="350" w:author="Diego Pires Ferraz Da Trindade" w:date="2022-11-28T18:06:00Z">
            <w:rPr/>
          </w:rPrChange>
        </w:rPr>
        <w:t>2</w:t>
      </w:r>
      <w:ins w:id="351" w:author="Diego Pires Ferraz Da Trindade" w:date="2022-11-28T18:06:00Z">
        <w:r>
          <w:t xml:space="preserve"> </w:t>
        </w:r>
      </w:ins>
      <w:r>
        <w:t>= 0.</w:t>
      </w:r>
      <w:del w:id="352" w:author="Diego Pires Ferraz Da Trindade" w:date="2022-11-28T18:06:00Z">
        <w:r w:rsidR="004A0B8A">
          <w:delText>1</w:delText>
        </w:r>
      </w:del>
      <w:ins w:id="353" w:author="Diego Pires Ferraz Da Trindade" w:date="2022-11-28T18:06:00Z">
        <w:r>
          <w:t>05</w:t>
        </w:r>
      </w:ins>
      <w:r>
        <w:t>, p = &lt;0.001; see Table S</w:t>
      </w:r>
      <w:r w:rsidR="00EC7E4A">
        <w:t>5</w:t>
      </w:r>
      <w:r>
        <w:t xml:space="preserve"> for full statistic results) (Fig. 2B).</w:t>
      </w:r>
    </w:p>
    <w:p w14:paraId="47670793" w14:textId="77777777" w:rsidR="0059667D" w:rsidRDefault="002734C0">
      <w:pPr>
        <w:pStyle w:val="Heading2"/>
      </w:pPr>
      <w:bookmarkStart w:id="354" w:name="mean-functional-trait-values-over-time"/>
      <w:r>
        <w:lastRenderedPageBreak/>
        <w:t>Mean functional trait values over time</w:t>
      </w:r>
      <w:bookmarkEnd w:id="354"/>
    </w:p>
    <w:p w14:paraId="569A619A" w14:textId="61D4A36C" w:rsidR="0059667D" w:rsidRDefault="002734C0">
      <w:pPr>
        <w:pStyle w:val="FirstParagraph"/>
      </w:pPr>
      <w:r>
        <w:t>Compared to taxa in observed diversity, taxa in dark diversity had generally lower scores in the first PCA axis (related to short stature, lighter seeds and higher clonality ability; R</w:t>
      </w:r>
      <w:r>
        <w:rPr>
          <w:vertAlign w:val="superscript"/>
          <w:rPrChange w:id="355" w:author="Diego Pires Ferraz Da Trindade" w:date="2022-11-28T18:06:00Z">
            <w:rPr/>
          </w:rPrChange>
        </w:rPr>
        <w:t>2</w:t>
      </w:r>
      <w:r>
        <w:t xml:space="preserve"> = 0.</w:t>
      </w:r>
      <w:del w:id="356" w:author="Diego Pires Ferraz Da Trindade" w:date="2022-11-28T18:06:00Z">
        <w:r w:rsidR="004A0B8A">
          <w:delText>69</w:delText>
        </w:r>
      </w:del>
      <w:ins w:id="357" w:author="Diego Pires Ferraz Da Trindade" w:date="2022-11-28T18:06:00Z">
        <w:r>
          <w:t>70</w:t>
        </w:r>
      </w:ins>
      <w:r>
        <w:t>, p &lt; 0.01), and higher scores in the second axis (related to large specific leaf area</w:t>
      </w:r>
      <w:del w:id="358" w:author="Diego Pires Ferraz Da Trindade" w:date="2022-11-28T18:06:00Z">
        <w:r w:rsidR="004A0B8A">
          <w:delText xml:space="preserve"> and insect pollination</w:delText>
        </w:r>
      </w:del>
      <w:r>
        <w:t>; R</w:t>
      </w:r>
      <w:r>
        <w:rPr>
          <w:vertAlign w:val="superscript"/>
          <w:rPrChange w:id="359" w:author="Diego Pires Ferraz Da Trindade" w:date="2022-11-28T18:06:00Z">
            <w:rPr/>
          </w:rPrChange>
        </w:rPr>
        <w:t>2</w:t>
      </w:r>
      <w:ins w:id="360" w:author="Diego Pires Ferraz Da Trindade" w:date="2022-11-28T18:06:00Z">
        <w:r>
          <w:t xml:space="preserve"> </w:t>
        </w:r>
      </w:ins>
      <w:r>
        <w:t>= 0.</w:t>
      </w:r>
      <w:del w:id="361" w:author="Diego Pires Ferraz Da Trindade" w:date="2022-11-28T18:06:00Z">
        <w:r w:rsidR="004A0B8A">
          <w:delText>53</w:delText>
        </w:r>
      </w:del>
      <w:ins w:id="362" w:author="Diego Pires Ferraz Da Trindade" w:date="2022-11-28T18:06:00Z">
        <w:r>
          <w:t>50</w:t>
        </w:r>
      </w:ins>
      <w:r>
        <w:t>, p &lt; 0.01). After the Late Glacial period, taxa became taller, with larger seeds, lower clonality ability</w:t>
      </w:r>
      <w:del w:id="363" w:author="Diego Pires Ferraz Da Trindade" w:date="2022-11-28T18:06:00Z">
        <w:r w:rsidR="004A0B8A">
          <w:delText>,</w:delText>
        </w:r>
      </w:del>
      <w:ins w:id="364" w:author="Diego Pires Ferraz Da Trindade" w:date="2022-11-28T18:06:00Z">
        <w:r>
          <w:t xml:space="preserve"> and</w:t>
        </w:r>
      </w:ins>
      <w:r>
        <w:t xml:space="preserve"> larger leaves </w:t>
      </w:r>
      <w:del w:id="365" w:author="Diego Pires Ferraz Da Trindade" w:date="2022-11-28T18:06:00Z">
        <w:r w:rsidR="004A0B8A">
          <w:delText xml:space="preserve">and pollinated by insects </w:delText>
        </w:r>
      </w:del>
      <w:r>
        <w:t>(Fig. 3) (see Table S</w:t>
      </w:r>
      <w:r w:rsidR="00EC7E4A">
        <w:t>6</w:t>
      </w:r>
      <w:r>
        <w:t>-</w:t>
      </w:r>
      <w:r w:rsidR="00EC7E4A">
        <w:t>7</w:t>
      </w:r>
      <w:r>
        <w:t xml:space="preserve"> for full statistic results).</w:t>
      </w:r>
    </w:p>
    <w:p w14:paraId="7B9F2A8E" w14:textId="77777777" w:rsidR="0059667D" w:rsidRDefault="002734C0">
      <w:pPr>
        <w:pStyle w:val="Heading1"/>
      </w:pPr>
      <w:bookmarkStart w:id="366" w:name="discussion"/>
      <w:r>
        <w:t>Discussion</w:t>
      </w:r>
      <w:bookmarkEnd w:id="366"/>
    </w:p>
    <w:p w14:paraId="24309315" w14:textId="2E455EAD" w:rsidR="0059667D" w:rsidRDefault="002734C0">
      <w:pPr>
        <w:pStyle w:val="FirstParagraph"/>
      </w:pPr>
      <w:r>
        <w:t>Our study provides the first assessment of taxonomic and functional species pool dynamics (observed and dark diversity) over millennial time</w:t>
      </w:r>
      <w:del w:id="367" w:author="Diego Pires Ferraz Da Trindade" w:date="2022-11-28T18:06:00Z">
        <w:r w:rsidR="004A0B8A">
          <w:delText>-</w:delText>
        </w:r>
      </w:del>
      <w:ins w:id="368" w:author="Diego Pires Ferraz Da Trindade" w:date="2022-11-28T18:06:00Z">
        <w:r>
          <w:t xml:space="preserve"> </w:t>
        </w:r>
      </w:ins>
      <w:r>
        <w:t xml:space="preserve">scales, highlighting taxonomic and functional dark diversity as complementary and promising tools to reveal how much, how fast, and in what direction species pools have changed. </w:t>
      </w:r>
      <w:del w:id="369" w:author="Diego Pires Ferraz Da Trindade" w:date="2022-11-28T18:06:00Z">
        <w:r w:rsidR="004A0B8A">
          <w:delText>In particular, with</w:delText>
        </w:r>
      </w:del>
      <w:ins w:id="370" w:author="Diego Pires Ferraz Da Trindade" w:date="2022-11-28T18:06:00Z">
        <w:r>
          <w:t>Using</w:t>
        </w:r>
      </w:ins>
      <w:r>
        <w:t xml:space="preserve"> a pollen dataset from Northern Europe, we show that both observed and dark diversity increased after the Late Glacial period along with warming climate and over the Holocene following both climatic fluctuations and increased human activities. However, taxonomic dark diversity increased generally faster than observed diversity over the Holocene (resulting in decreasing taxonomic completeness), suggesting that the rate at which climate warming and human impacts increased habitat availability outpaced the ability of several taxa to expand their </w:t>
      </w:r>
      <w:proofErr w:type="spellStart"/>
      <w:r>
        <w:t>realised</w:t>
      </w:r>
      <w:proofErr w:type="spellEnd"/>
      <w:r>
        <w:t xml:space="preserve"> range (i.e. expansion lag). Such an expansion lag can be linked to the functional aspects of dark diversity. First, most taxa incorporated into dark diversity over time were functionally redundant compared to taxa in observed diversity (i.e. high overlap in the functional space of observed and dark diversity). Second, by comparing mean functional trait values in observed and dark diversity, we show that </w:t>
      </w:r>
      <w:r>
        <w:lastRenderedPageBreak/>
        <w:t>taxa in dark diversity mostly displayed fast life-history strategies, likely reflecting dispersal limitation (low height, small seeds, high clonality) and stress-intolerance (high SLA). Thus, since taxa in dark diversity were generally more dispersal limited and stress intolerant, they either had more difficulties in reaching the local sites or, when able to arrive, had to compete with stronger competitors already occupying their potential niche.</w:t>
      </w:r>
    </w:p>
    <w:p w14:paraId="76874C17" w14:textId="66A64806" w:rsidR="0059667D" w:rsidRDefault="002734C0">
      <w:pPr>
        <w:pStyle w:val="BodyText"/>
      </w:pPr>
      <w:r>
        <w:t>We expected to observe increases in both taxonomic and functional observed and dark diversity after the Late Glacial period because colder climate acts as a strong environmental filter, whereas more benign climatic conditions increase the number of species and range of trait values suitable for a region [</w:t>
      </w:r>
      <w:r w:rsidR="005375CC">
        <w:fldChar w:fldCharType="begin"/>
      </w:r>
      <w:r w:rsidR="005375CC">
        <w:instrText xml:space="preserve"> HYPERLINK \l "ref-kreft2007" \h </w:instrText>
      </w:r>
      <w:r w:rsidR="005375CC">
        <w:fldChar w:fldCharType="separate"/>
      </w:r>
      <w:del w:id="371" w:author="Diego Pires Ferraz Da Trindade" w:date="2022-11-28T18:06:00Z">
        <w:r w:rsidR="004A0B8A">
          <w:rPr>
            <w:rStyle w:val="Hyperlink"/>
          </w:rPr>
          <w:delText>62</w:delText>
        </w:r>
      </w:del>
      <w:ins w:id="372" w:author="Diego Pires Ferraz Da Trindade" w:date="2022-11-28T18:06:00Z">
        <w:r>
          <w:rPr>
            <w:rStyle w:val="Hyperlink"/>
          </w:rPr>
          <w:t>74</w:t>
        </w:r>
      </w:ins>
      <w:r w:rsidR="005375CC">
        <w:rPr>
          <w:rStyle w:val="Hyperlink"/>
        </w:rPr>
        <w:fldChar w:fldCharType="end"/>
      </w:r>
      <w:r>
        <w:t>–</w:t>
      </w:r>
      <w:r w:rsidR="005375CC">
        <w:fldChar w:fldCharType="begin"/>
      </w:r>
      <w:r w:rsidR="005375CC">
        <w:instrText xml:space="preserve"> HYPERLINK \l "ref-hawkins2003" \h </w:instrText>
      </w:r>
      <w:r w:rsidR="005375CC">
        <w:fldChar w:fldCharType="separate"/>
      </w:r>
      <w:del w:id="373" w:author="Diego Pires Ferraz Da Trindade" w:date="2022-11-28T18:06:00Z">
        <w:r w:rsidR="004A0B8A">
          <w:rPr>
            <w:rStyle w:val="Hyperlink"/>
          </w:rPr>
          <w:delText>64</w:delText>
        </w:r>
      </w:del>
      <w:ins w:id="374" w:author="Diego Pires Ferraz Da Trindade" w:date="2022-11-28T18:06:00Z">
        <w:r>
          <w:rPr>
            <w:rStyle w:val="Hyperlink"/>
          </w:rPr>
          <w:t>76</w:t>
        </w:r>
      </w:ins>
      <w:r w:rsidR="005375CC">
        <w:rPr>
          <w:rStyle w:val="Hyperlink"/>
        </w:rPr>
        <w:fldChar w:fldCharType="end"/>
      </w:r>
      <w:r>
        <w:t>]. In agreement with this expectation, taxonomic observed and dark diversity displayed an increase over the Holocene, showing the role of Early Holocene climate warming in increasing niche availability (i.e. beta-niche), and suggesting that humans acted as important niche constructors during the Late Holocene [</w:t>
      </w:r>
      <w:r w:rsidR="005375CC">
        <w:fldChar w:fldCharType="begin"/>
      </w:r>
      <w:r w:rsidR="005375CC">
        <w:instrText xml:space="preserve"> HYPERLINK \l "ref-kemp2020" \h </w:instrText>
      </w:r>
      <w:r w:rsidR="005375CC">
        <w:fldChar w:fldCharType="separate"/>
      </w:r>
      <w:del w:id="375" w:author="Diego Pires Ferraz Da Trindade" w:date="2022-11-28T18:06:00Z">
        <w:r w:rsidR="004A0B8A">
          <w:rPr>
            <w:rStyle w:val="Hyperlink"/>
          </w:rPr>
          <w:delText>65</w:delText>
        </w:r>
      </w:del>
      <w:ins w:id="376" w:author="Diego Pires Ferraz Da Trindade" w:date="2022-11-28T18:06:00Z">
        <w:r>
          <w:rPr>
            <w:rStyle w:val="Hyperlink"/>
          </w:rPr>
          <w:t>77</w:t>
        </w:r>
      </w:ins>
      <w:r w:rsidR="005375CC">
        <w:rPr>
          <w:rStyle w:val="Hyperlink"/>
        </w:rPr>
        <w:fldChar w:fldCharType="end"/>
      </w:r>
      <w:r>
        <w:t xml:space="preserve">]. Despite the overall increase of taxonomic observed and dark diversity, the decreasing taxonomic community completeness trend suggests that taxonomic dark diversity increased earlier and faster than observed diversity. The faster increase in dark compared to observed diversity suggests that climate and human activities increased the number of sites suitable for many taxa faster than what potential biodiversity could </w:t>
      </w:r>
      <w:proofErr w:type="spellStart"/>
      <w:r>
        <w:t>realise</w:t>
      </w:r>
      <w:proofErr w:type="spellEnd"/>
      <w:r>
        <w:t xml:space="preserve"> locally, indicating expansion lag [</w:t>
      </w:r>
      <w:r w:rsidR="005375CC">
        <w:fldChar w:fldCharType="begin"/>
      </w:r>
      <w:r w:rsidR="005375CC">
        <w:instrText xml:space="preserve"> HYPERLINK \l "ref-GieseckePatternsdynamicsEuropean2017" \h </w:instrText>
      </w:r>
      <w:r w:rsidR="005375CC">
        <w:fldChar w:fldCharType="separate"/>
      </w:r>
      <w:del w:id="377" w:author="Diego Pires Ferraz Da Trindade" w:date="2022-11-28T18:06:00Z">
        <w:r w:rsidR="004A0B8A">
          <w:rPr>
            <w:rStyle w:val="Hyperlink"/>
          </w:rPr>
          <w:delText>38</w:delText>
        </w:r>
      </w:del>
      <w:ins w:id="378" w:author="Diego Pires Ferraz Da Trindade" w:date="2022-11-28T18:06:00Z">
        <w:r>
          <w:rPr>
            <w:rStyle w:val="Hyperlink"/>
          </w:rPr>
          <w:t>29</w:t>
        </w:r>
      </w:ins>
      <w:r w:rsidR="005375CC">
        <w:rPr>
          <w:rStyle w:val="Hyperlink"/>
        </w:rPr>
        <w:fldChar w:fldCharType="end"/>
      </w:r>
      <w:r>
        <w:t xml:space="preserve">]. For instance, our estimations suggest that many locations became suitable to some taxa during the first half of the Mid-Holocene, but these taxa </w:t>
      </w:r>
      <w:proofErr w:type="spellStart"/>
      <w:r>
        <w:t>realised</w:t>
      </w:r>
      <w:proofErr w:type="spellEnd"/>
      <w:r>
        <w:t xml:space="preserve"> locally centuries later (i.e. </w:t>
      </w:r>
      <w:r>
        <w:rPr>
          <w:i/>
        </w:rPr>
        <w:t>Brassicaceae</w:t>
      </w:r>
      <w:r>
        <w:rPr>
          <w:i/>
          <w:rPrChange w:id="379" w:author="Diego Pires Ferraz Da Trindade" w:date="2022-11-28T18:06:00Z">
            <w:rPr/>
          </w:rPrChange>
        </w:rPr>
        <w:t xml:space="preserve">, </w:t>
      </w:r>
      <w:r>
        <w:rPr>
          <w:i/>
        </w:rPr>
        <w:t>Frangula</w:t>
      </w:r>
      <w:r>
        <w:rPr>
          <w:i/>
          <w:rPrChange w:id="380" w:author="Diego Pires Ferraz Da Trindade" w:date="2022-11-28T18:06:00Z">
            <w:rPr/>
          </w:rPrChange>
        </w:rPr>
        <w:t xml:space="preserve">, </w:t>
      </w:r>
      <w:r>
        <w:rPr>
          <w:i/>
        </w:rPr>
        <w:t>Plantago lanceolata</w:t>
      </w:r>
      <w:r>
        <w:t xml:space="preserve"> - Fig. </w:t>
      </w:r>
      <w:del w:id="381" w:author="Diego Pires Ferraz Da Trindade" w:date="2022-11-28T18:06:00Z">
        <w:r w:rsidR="004A0B8A">
          <w:delText>S</w:delText>
        </w:r>
        <w:r w:rsidR="000D1104">
          <w:delText>4</w:delText>
        </w:r>
      </w:del>
      <w:ins w:id="382" w:author="Diego Pires Ferraz Da Trindade" w:date="2022-11-28T18:06:00Z">
        <w:r>
          <w:t>S</w:t>
        </w:r>
        <w:r w:rsidR="00EC7E4A">
          <w:t>5</w:t>
        </w:r>
      </w:ins>
      <w:r>
        <w:t xml:space="preserve">). Although evidence suggests that plant species have tracked suitable local conditions relatively fast in periods of extensive climatic and land-use change (i.e. post-glacial and Late Holocene), periods of high climatic stability (i.e. Mid-Holocene) may have increased the importance of competition at local sites, hindering some taxa from </w:t>
      </w:r>
      <w:r>
        <w:lastRenderedPageBreak/>
        <w:t>establishing or persisting [</w:t>
      </w:r>
      <w:r w:rsidR="005375CC">
        <w:fldChar w:fldCharType="begin"/>
      </w:r>
      <w:r w:rsidR="005375CC">
        <w:instrText xml:space="preserve"> HYPERLINK \l "ref-ordonez2013" \h </w:instrText>
      </w:r>
      <w:r w:rsidR="005375CC">
        <w:fldChar w:fldCharType="separate"/>
      </w:r>
      <w:del w:id="383" w:author="Diego Pires Ferraz Da Trindade" w:date="2022-11-28T18:06:00Z">
        <w:r w:rsidR="004A0B8A">
          <w:rPr>
            <w:rStyle w:val="Hyperlink"/>
          </w:rPr>
          <w:delText>66</w:delText>
        </w:r>
      </w:del>
      <w:ins w:id="384" w:author="Diego Pires Ferraz Da Trindade" w:date="2022-11-28T18:06:00Z">
        <w:r>
          <w:rPr>
            <w:rStyle w:val="Hyperlink"/>
          </w:rPr>
          <w:t>78</w:t>
        </w:r>
      </w:ins>
      <w:r w:rsidR="005375CC">
        <w:rPr>
          <w:rStyle w:val="Hyperlink"/>
        </w:rPr>
        <w:fldChar w:fldCharType="end"/>
      </w:r>
      <w:r>
        <w:t xml:space="preserve">]. During the Late Holocene, the rapid and sharp increase in observed and dark diversity is likely linked to human activities: increased landscape openness (e.g. slash-and-burn agriculture and established farming practices, ca 3800-1200 cal. </w:t>
      </w:r>
      <w:proofErr w:type="spellStart"/>
      <w:r>
        <w:t>yr</w:t>
      </w:r>
      <w:proofErr w:type="spellEnd"/>
      <w:r>
        <w:t xml:space="preserve"> BP) and reduced dispersal limitation with a rapid introduction of several taxa [</w:t>
      </w:r>
      <w:r w:rsidR="005375CC">
        <w:fldChar w:fldCharType="begin"/>
      </w:r>
      <w:r w:rsidR="005375CC">
        <w:instrText xml:space="preserve"> HYPERLINK \l "ref-poskaReflectionsPreEarlyagrarian2004" \h </w:instrText>
      </w:r>
      <w:r w:rsidR="005375CC">
        <w:fldChar w:fldCharType="separate"/>
      </w:r>
      <w:del w:id="385" w:author="Diego Pires Ferraz Da Trindade" w:date="2022-11-28T18:06:00Z">
        <w:r w:rsidR="004A0B8A">
          <w:rPr>
            <w:rStyle w:val="Hyperlink"/>
          </w:rPr>
          <w:delText>44</w:delText>
        </w:r>
      </w:del>
      <w:ins w:id="386" w:author="Diego Pires Ferraz Da Trindade" w:date="2022-11-28T18:06:00Z">
        <w:r>
          <w:rPr>
            <w:rStyle w:val="Hyperlink"/>
          </w:rPr>
          <w:t>52</w:t>
        </w:r>
      </w:ins>
      <w:r w:rsidR="005375CC">
        <w:rPr>
          <w:rStyle w:val="Hyperlink"/>
        </w:rPr>
        <w:fldChar w:fldCharType="end"/>
      </w:r>
      <w:r>
        <w:t>]. Thus, human impacts have increased not only observed diversity, as well documented for NE Europe and globally [</w:t>
      </w:r>
      <w:r w:rsidR="005375CC">
        <w:fldChar w:fldCharType="begin"/>
      </w:r>
      <w:r w:rsidR="005375CC">
        <w:instrText xml:space="preserve"> HYPERLINK \l "ref-MottlGlobalaccelerationrates2021" \h </w:instrText>
      </w:r>
      <w:r w:rsidR="005375CC">
        <w:fldChar w:fldCharType="separate"/>
      </w:r>
      <w:del w:id="387" w:author="Diego Pires Ferraz Da Trindade" w:date="2022-11-28T18:06:00Z">
        <w:r w:rsidR="004A0B8A">
          <w:rPr>
            <w:rStyle w:val="Hyperlink"/>
          </w:rPr>
          <w:delText>67</w:delText>
        </w:r>
      </w:del>
      <w:ins w:id="388" w:author="Diego Pires Ferraz Da Trindade" w:date="2022-11-28T18:06:00Z">
        <w:r>
          <w:rPr>
            <w:rStyle w:val="Hyperlink"/>
          </w:rPr>
          <w:t>79</w:t>
        </w:r>
      </w:ins>
      <w:r w:rsidR="005375CC">
        <w:rPr>
          <w:rStyle w:val="Hyperlink"/>
        </w:rPr>
        <w:fldChar w:fldCharType="end"/>
      </w:r>
      <w:r>
        <w:t>,</w:t>
      </w:r>
      <w:r w:rsidR="005375CC">
        <w:fldChar w:fldCharType="begin"/>
      </w:r>
      <w:r w:rsidR="005375CC">
        <w:instrText xml:space="preserve"> HYPERLINK \l "ref-Noguehumandimensionbiodiversity2021" \h </w:instrText>
      </w:r>
      <w:r w:rsidR="005375CC">
        <w:fldChar w:fldCharType="separate"/>
      </w:r>
      <w:del w:id="389" w:author="Diego Pires Ferraz Da Trindade" w:date="2022-11-28T18:06:00Z">
        <w:r w:rsidR="004A0B8A">
          <w:rPr>
            <w:rStyle w:val="Hyperlink"/>
          </w:rPr>
          <w:delText>68</w:delText>
        </w:r>
      </w:del>
      <w:ins w:id="390" w:author="Diego Pires Ferraz Da Trindade" w:date="2022-11-28T18:06:00Z">
        <w:r>
          <w:rPr>
            <w:rStyle w:val="Hyperlink"/>
          </w:rPr>
          <w:t>80</w:t>
        </w:r>
      </w:ins>
      <w:r w:rsidR="005375CC">
        <w:rPr>
          <w:rStyle w:val="Hyperlink"/>
        </w:rPr>
        <w:fldChar w:fldCharType="end"/>
      </w:r>
      <w:r>
        <w:t>], but the size of the whole taxonomic pool, facilitating the establishment of some taxa but also creating suitable conditions to many other taxa in the surrounding region [</w:t>
      </w:r>
      <w:r w:rsidR="005375CC">
        <w:fldChar w:fldCharType="begin"/>
      </w:r>
      <w:r w:rsidR="005375CC">
        <w:instrText xml:space="preserve"> HYPERLINK \l "ref-kemp2020" \h </w:instrText>
      </w:r>
      <w:r w:rsidR="005375CC">
        <w:fldChar w:fldCharType="separate"/>
      </w:r>
      <w:del w:id="391" w:author="Diego Pires Ferraz Da Trindade" w:date="2022-11-28T18:06:00Z">
        <w:r w:rsidR="004A0B8A">
          <w:rPr>
            <w:rStyle w:val="Hyperlink"/>
          </w:rPr>
          <w:delText>65</w:delText>
        </w:r>
      </w:del>
      <w:ins w:id="392" w:author="Diego Pires Ferraz Da Trindade" w:date="2022-11-28T18:06:00Z">
        <w:r>
          <w:rPr>
            <w:rStyle w:val="Hyperlink"/>
          </w:rPr>
          <w:t>77</w:t>
        </w:r>
      </w:ins>
      <w:r w:rsidR="005375CC">
        <w:rPr>
          <w:rStyle w:val="Hyperlink"/>
        </w:rPr>
        <w:fldChar w:fldCharType="end"/>
      </w:r>
      <w:r>
        <w:t>].</w:t>
      </w:r>
    </w:p>
    <w:p w14:paraId="3F7F08CA" w14:textId="407496E0" w:rsidR="0059667D" w:rsidRDefault="002734C0">
      <w:pPr>
        <w:pStyle w:val="BodyText"/>
      </w:pPr>
      <w:r>
        <w:t>Periods of increasing taxonomic pool sizes (i.e. after the Late Glacial and during the Late Holocene) were also related to expansions in the functional pool space, indicating that climate warming and human impact accelerated both the increase of taxa and trait values in NE Europe. Although some functional expansion is expected, since more taxa can be related to higher functional diversity [</w:t>
      </w:r>
      <w:r w:rsidR="005375CC">
        <w:fldChar w:fldCharType="begin"/>
      </w:r>
      <w:r w:rsidR="005375CC">
        <w:instrText xml:space="preserve"> HYPERLINK \l "ref-PetcheyFunctionaldiversityFD2002" \h </w:instrText>
      </w:r>
      <w:r w:rsidR="005375CC">
        <w:fldChar w:fldCharType="separate"/>
      </w:r>
      <w:del w:id="393" w:author="Diego Pires Ferraz Da Trindade" w:date="2022-11-28T18:06:00Z">
        <w:r w:rsidR="004A0B8A">
          <w:rPr>
            <w:rStyle w:val="Hyperlink"/>
          </w:rPr>
          <w:delText>69</w:delText>
        </w:r>
      </w:del>
      <w:ins w:id="394" w:author="Diego Pires Ferraz Da Trindade" w:date="2022-11-28T18:06:00Z">
        <w:r>
          <w:rPr>
            <w:rStyle w:val="Hyperlink"/>
          </w:rPr>
          <w:t>81</w:t>
        </w:r>
      </w:ins>
      <w:r w:rsidR="005375CC">
        <w:rPr>
          <w:rStyle w:val="Hyperlink"/>
        </w:rPr>
        <w:fldChar w:fldCharType="end"/>
      </w:r>
      <w:r>
        <w:t xml:space="preserve">], by decomposing the functional space into observed and dark spaces, we show a decoupled pattern in the expansion of the functional space over the Holocene. Accordingly, after the Late Glacial period, the functional space of both observed and dark diversity expanded substantially and rapidly due to benign climatic conditions, allowing the establishment of taxa with new traits and increasing the suitability of taxa with unique trait values in dark diversity. However, during the Late Holocene, the expansion of the suitable functional space came mostly from the observed diversity. On the one hand, such a result suggests that human activities created new niches that were rapidly occupied by taxa with new trait values (mostly herbaceous taxa), whereas functionally redundant taxa stayed in dark diversity </w:t>
      </w:r>
      <w:del w:id="395" w:author="Diego Pires Ferraz Da Trindade" w:date="2022-11-28T18:06:00Z">
        <w:r w:rsidR="004A0B8A">
          <w:delText>[</w:delText>
        </w:r>
      </w:del>
      <w:ins w:id="396" w:author="Diego Pires Ferraz Da Trindade" w:date="2022-11-28T18:06:00Z">
        <w:r>
          <w:t>(likely suggesting some niche preemption effects [</w:t>
        </w:r>
      </w:ins>
      <w:r w:rsidR="005375CC">
        <w:fldChar w:fldCharType="begin"/>
      </w:r>
      <w:r w:rsidR="005375CC">
        <w:instrText xml:space="preserve"> HYPERLINK \l "Xa73264805f5efd2a53</w:instrText>
      </w:r>
      <w:r w:rsidR="005375CC">
        <w:instrText xml:space="preserve">0b57fb9a2c6c72a2cdcfb" \h </w:instrText>
      </w:r>
      <w:r w:rsidR="005375CC">
        <w:fldChar w:fldCharType="separate"/>
      </w:r>
      <w:del w:id="397" w:author="Diego Pires Ferraz Da Trindade" w:date="2022-11-28T18:06:00Z">
        <w:r w:rsidR="004A0B8A">
          <w:rPr>
            <w:rStyle w:val="Hyperlink"/>
          </w:rPr>
          <w:delText>70</w:delText>
        </w:r>
      </w:del>
      <w:ins w:id="398" w:author="Diego Pires Ferraz Da Trindade" w:date="2022-11-28T18:06:00Z">
        <w:r>
          <w:rPr>
            <w:rStyle w:val="Hyperlink"/>
          </w:rPr>
          <w:t>82</w:t>
        </w:r>
      </w:ins>
      <w:r w:rsidR="005375CC">
        <w:rPr>
          <w:rStyle w:val="Hyperlink"/>
        </w:rPr>
        <w:fldChar w:fldCharType="end"/>
      </w:r>
      <w:del w:id="399" w:author="Diego Pires Ferraz Da Trindade" w:date="2022-11-28T18:06:00Z">
        <w:r w:rsidR="004A0B8A">
          <w:delText>].</w:delText>
        </w:r>
      </w:del>
      <w:ins w:id="400" w:author="Diego Pires Ferraz Da Trindade" w:date="2022-11-28T18:06:00Z">
        <w:r>
          <w:t>]).</w:t>
        </w:r>
      </w:ins>
      <w:r>
        <w:t xml:space="preserve"> On the other hand, such a high functional redundancy in dark diversity also indicates a high functional species pool stability and potential </w:t>
      </w:r>
      <w:r>
        <w:lastRenderedPageBreak/>
        <w:t>resilience to disturbances in NE Europe over the Holocene, since local losses could be compensated by taxa playing similar functional roles in the surrounding region [</w:t>
      </w:r>
      <w:r w:rsidR="005375CC">
        <w:fldChar w:fldCharType="begin"/>
      </w:r>
      <w:r w:rsidR="005375CC">
        <w:instrText xml:space="preserve"> HYPERLINK \l "ref-biggs2020" \h </w:instrText>
      </w:r>
      <w:r w:rsidR="005375CC">
        <w:fldChar w:fldCharType="separate"/>
      </w:r>
      <w:del w:id="401" w:author="Diego Pires Ferraz Da Trindade" w:date="2022-11-28T18:06:00Z">
        <w:r w:rsidR="004A0B8A">
          <w:rPr>
            <w:rStyle w:val="Hyperlink"/>
          </w:rPr>
          <w:delText>28</w:delText>
        </w:r>
      </w:del>
      <w:ins w:id="402" w:author="Diego Pires Ferraz Da Trindade" w:date="2022-11-28T18:06:00Z">
        <w:r>
          <w:rPr>
            <w:rStyle w:val="Hyperlink"/>
          </w:rPr>
          <w:t>47</w:t>
        </w:r>
      </w:ins>
      <w:r w:rsidR="005375CC">
        <w:rPr>
          <w:rStyle w:val="Hyperlink"/>
        </w:rPr>
        <w:fldChar w:fldCharType="end"/>
      </w:r>
      <w:r>
        <w:t>].</w:t>
      </w:r>
    </w:p>
    <w:p w14:paraId="0780FFBC" w14:textId="2938A6B8" w:rsidR="0059667D" w:rsidRDefault="002734C0">
      <w:pPr>
        <w:pStyle w:val="BodyText"/>
      </w:pPr>
      <w:r>
        <w:t>Compared to taxa in observed diversity, over the whole period examined, taxa in dark diversity had on average traits suggesting faster life-history strategies (lower height, lower seed weight and higher SLA</w:t>
      </w:r>
      <w:del w:id="403" w:author="Diego Pires Ferraz Da Trindade" w:date="2022-11-28T18:06:00Z">
        <w:r w:rsidR="004A0B8A">
          <w:delText>) and a higher prevalence of insect-pollination syndromes.</w:delText>
        </w:r>
      </w:del>
      <w:ins w:id="404" w:author="Diego Pires Ferraz Da Trindade" w:date="2022-11-28T18:06:00Z">
        <w:r>
          <w:t>).</w:t>
        </w:r>
      </w:ins>
      <w:r>
        <w:t xml:space="preserve"> We hypothesize that these fast life-history traits in dark diversity are linked to dispersal limitation and stress intolerance, which, together with the overall functional redundancy, may explain why these taxa presented expansion lags. For instance, several short and large-leaved taxa (e.g. </w:t>
      </w:r>
      <w:r>
        <w:rPr>
          <w:i/>
        </w:rPr>
        <w:t xml:space="preserve">Asteraceae, </w:t>
      </w:r>
      <w:proofErr w:type="spellStart"/>
      <w:r>
        <w:rPr>
          <w:i/>
        </w:rPr>
        <w:t>Melampyrum</w:t>
      </w:r>
      <w:proofErr w:type="spellEnd"/>
      <w:r>
        <w:rPr>
          <w:i/>
        </w:rPr>
        <w:t>, Rumex, Saxifraga</w:t>
      </w:r>
      <w:r>
        <w:t xml:space="preserve"> - ruderal and pasture land taxa), appeared in the region, occupied just a few sites and remained suitable but absent from many other potential sites, realizing locally centuries later with the increasing of human impact (~2000 cal. </w:t>
      </w:r>
      <w:proofErr w:type="spellStart"/>
      <w:r>
        <w:t>yr</w:t>
      </w:r>
      <w:proofErr w:type="spellEnd"/>
      <w:r>
        <w:t xml:space="preserve"> BP). In North America, for example, tall and large-seeded species were more likely to have tracked climatic changes over the Holocene, potentially due to the dispersal by large mammals and birds [</w:t>
      </w:r>
      <w:r w:rsidR="005375CC">
        <w:fldChar w:fldCharType="begin"/>
      </w:r>
      <w:r w:rsidR="005375CC">
        <w:instrText xml:space="preserve"> HYPERLINK \l "ref-knightCommunityAssemblyClimate2019" \h </w:instrText>
      </w:r>
      <w:r w:rsidR="005375CC">
        <w:fldChar w:fldCharType="separate"/>
      </w:r>
      <w:del w:id="405" w:author="Diego Pires Ferraz Da Trindade" w:date="2022-11-28T18:06:00Z">
        <w:r w:rsidR="004A0B8A">
          <w:rPr>
            <w:rStyle w:val="Hyperlink"/>
          </w:rPr>
          <w:delText>11</w:delText>
        </w:r>
      </w:del>
      <w:ins w:id="406" w:author="Diego Pires Ferraz Da Trindade" w:date="2022-11-28T18:06:00Z">
        <w:r>
          <w:rPr>
            <w:rStyle w:val="Hyperlink"/>
          </w:rPr>
          <w:t>10</w:t>
        </w:r>
      </w:ins>
      <w:r w:rsidR="005375CC">
        <w:rPr>
          <w:rStyle w:val="Hyperlink"/>
        </w:rPr>
        <w:fldChar w:fldCharType="end"/>
      </w:r>
      <w:r>
        <w:t>,</w:t>
      </w:r>
      <w:r w:rsidR="005375CC">
        <w:fldChar w:fldCharType="begin"/>
      </w:r>
      <w:r w:rsidR="005375CC">
        <w:instrText xml:space="preserve"> HYPERLINK \l "ref-butterfield2019" \h </w:instrText>
      </w:r>
      <w:r w:rsidR="005375CC">
        <w:fldChar w:fldCharType="separate"/>
      </w:r>
      <w:del w:id="407" w:author="Diego Pires Ferraz Da Trindade" w:date="2022-11-28T18:06:00Z">
        <w:r w:rsidR="004A0B8A">
          <w:rPr>
            <w:rStyle w:val="Hyperlink"/>
          </w:rPr>
          <w:delText>71</w:delText>
        </w:r>
      </w:del>
      <w:ins w:id="408" w:author="Diego Pires Ferraz Da Trindade" w:date="2022-11-28T18:06:00Z">
        <w:r>
          <w:rPr>
            <w:rStyle w:val="Hyperlink"/>
          </w:rPr>
          <w:t>38</w:t>
        </w:r>
      </w:ins>
      <w:r w:rsidR="005375CC">
        <w:rPr>
          <w:rStyle w:val="Hyperlink"/>
        </w:rPr>
        <w:fldChar w:fldCharType="end"/>
      </w:r>
      <w:r>
        <w:t>]. We suggest that, prior to the intensification of agriculture, the same happened in Northern Europe, in which taxa displaying stronger dispersal and persistence abilities either outcompeted or arrived first than dispersal limited and stress intolerant taxa, hampering their establishment in most potential sites [</w:t>
      </w:r>
      <w:r w:rsidR="005375CC">
        <w:fldChar w:fldCharType="begin"/>
      </w:r>
      <w:r w:rsidR="005375CC">
        <w:instrText xml:space="preserve"> HYPERLINK \l "Xa73264805f5efd2a530b57fb9a2c6c72a2cdcfb" \h </w:instrText>
      </w:r>
      <w:r w:rsidR="005375CC">
        <w:fldChar w:fldCharType="separate"/>
      </w:r>
      <w:del w:id="409" w:author="Diego Pires Ferraz Da Trindade" w:date="2022-11-28T18:06:00Z">
        <w:r w:rsidR="004A0B8A">
          <w:rPr>
            <w:rStyle w:val="Hyperlink"/>
          </w:rPr>
          <w:delText>70</w:delText>
        </w:r>
      </w:del>
      <w:ins w:id="410" w:author="Diego Pires Ferraz Da Trindade" w:date="2022-11-28T18:06:00Z">
        <w:r>
          <w:rPr>
            <w:rStyle w:val="Hyperlink"/>
          </w:rPr>
          <w:t>82</w:t>
        </w:r>
      </w:ins>
      <w:r w:rsidR="005375CC">
        <w:rPr>
          <w:rStyle w:val="Hyperlink"/>
        </w:rPr>
        <w:fldChar w:fldCharType="end"/>
      </w:r>
      <w:r>
        <w:t>].</w:t>
      </w:r>
    </w:p>
    <w:p w14:paraId="7ADF744F" w14:textId="5C42855C" w:rsidR="0059667D" w:rsidRDefault="002734C0">
      <w:pPr>
        <w:pStyle w:val="BodyText"/>
      </w:pPr>
      <w:r>
        <w:t xml:space="preserve">Although these taller and large-seeded taxa thrived over the Holocene, the taxonomic and functional trends in the last 2000 years suggest that the onset and intensification of agriculture have extensively </w:t>
      </w:r>
      <w:del w:id="411" w:author="Diego Pires Ferraz Da Trindade" w:date="2022-11-28T18:06:00Z">
        <w:r w:rsidR="004A0B8A">
          <w:delText>favored</w:delText>
        </w:r>
      </w:del>
      <w:proofErr w:type="spellStart"/>
      <w:ins w:id="412" w:author="Diego Pires Ferraz Da Trindade" w:date="2022-11-28T18:06:00Z">
        <w:r>
          <w:t>favoured</w:t>
        </w:r>
      </w:ins>
      <w:proofErr w:type="spellEnd"/>
      <w:r>
        <w:t xml:space="preserve"> herbaceous </w:t>
      </w:r>
      <w:del w:id="413" w:author="Diego Pires Ferraz Da Trindade" w:date="2022-11-28T18:06:00Z">
        <w:r w:rsidR="004A0B8A">
          <w:delText xml:space="preserve">and crop </w:delText>
        </w:r>
      </w:del>
      <w:r>
        <w:t>taxa (e.g. </w:t>
      </w:r>
      <w:r>
        <w:rPr>
          <w:i/>
        </w:rPr>
        <w:t xml:space="preserve">Plantago, Rumex, Brassicaceae, </w:t>
      </w:r>
      <w:proofErr w:type="spellStart"/>
      <w:r>
        <w:rPr>
          <w:i/>
        </w:rPr>
        <w:t>Humulus</w:t>
      </w:r>
      <w:proofErr w:type="spellEnd"/>
      <w:r>
        <w:t>) [</w:t>
      </w:r>
      <w:r w:rsidR="005375CC">
        <w:fldChar w:fldCharType="begin"/>
      </w:r>
      <w:r w:rsidR="005375CC">
        <w:instrText xml:space="preserve"> HYPERLINK \l "ref-ReitaluNovelinsightspostglacial2015" \h </w:instrText>
      </w:r>
      <w:r w:rsidR="005375CC">
        <w:fldChar w:fldCharType="separate"/>
      </w:r>
      <w:del w:id="414" w:author="Diego Pires Ferraz Da Trindade" w:date="2022-11-28T18:06:00Z">
        <w:r w:rsidR="004A0B8A">
          <w:rPr>
            <w:rStyle w:val="Hyperlink"/>
          </w:rPr>
          <w:delText>36</w:delText>
        </w:r>
      </w:del>
      <w:ins w:id="415" w:author="Diego Pires Ferraz Da Trindade" w:date="2022-11-28T18:06:00Z">
        <w:r>
          <w:rPr>
            <w:rStyle w:val="Hyperlink"/>
          </w:rPr>
          <w:t>25</w:t>
        </w:r>
      </w:ins>
      <w:r w:rsidR="005375CC">
        <w:rPr>
          <w:rStyle w:val="Hyperlink"/>
        </w:rPr>
        <w:fldChar w:fldCharType="end"/>
      </w:r>
      <w:r>
        <w:t>,</w:t>
      </w:r>
      <w:r w:rsidR="005375CC">
        <w:fldChar w:fldCharType="begin"/>
      </w:r>
      <w:r w:rsidR="005375CC">
        <w:instrText xml:space="preserve"> HYPERLINK \l "X6d21bbb1f1f59df031b2c851138fb61e4d17711" \h </w:instrText>
      </w:r>
      <w:r w:rsidR="005375CC">
        <w:fldChar w:fldCharType="separate"/>
      </w:r>
      <w:del w:id="416" w:author="Diego Pires Ferraz Da Trindade" w:date="2022-11-28T18:06:00Z">
        <w:r w:rsidR="004A0B8A">
          <w:rPr>
            <w:rStyle w:val="Hyperlink"/>
          </w:rPr>
          <w:delText>37</w:delText>
        </w:r>
      </w:del>
      <w:ins w:id="417" w:author="Diego Pires Ferraz Da Trindade" w:date="2022-11-28T18:06:00Z">
        <w:r>
          <w:rPr>
            <w:rStyle w:val="Hyperlink"/>
          </w:rPr>
          <w:t>26</w:t>
        </w:r>
      </w:ins>
      <w:r w:rsidR="005375CC">
        <w:rPr>
          <w:rStyle w:val="Hyperlink"/>
        </w:rPr>
        <w:fldChar w:fldCharType="end"/>
      </w:r>
      <w:r>
        <w:t>]. Thus, increased human impact enabled some resource-acquisitive taxa (e.g. ruderal</w:t>
      </w:r>
      <w:del w:id="418" w:author="Diego Pires Ferraz Da Trindade" w:date="2022-11-28T18:06:00Z">
        <w:r w:rsidR="004A0B8A">
          <w:delText>,</w:delText>
        </w:r>
      </w:del>
      <w:ins w:id="419" w:author="Diego Pires Ferraz Da Trindade" w:date="2022-11-28T18:06:00Z">
        <w:r>
          <w:t xml:space="preserve"> and</w:t>
        </w:r>
      </w:ins>
      <w:r>
        <w:t xml:space="preserve"> pasture land</w:t>
      </w:r>
      <w:del w:id="420" w:author="Diego Pires Ferraz Da Trindade" w:date="2022-11-28T18:06:00Z">
        <w:r w:rsidR="004A0B8A">
          <w:delText>, crop</w:delText>
        </w:r>
      </w:del>
      <w:r>
        <w:t xml:space="preserve"> taxa), previously mostly in expansion lag, to realize locally. Since our focus is to reconstruct observed and dark diversity dynamics of sedimentary pollen, and </w:t>
      </w:r>
      <w:r>
        <w:lastRenderedPageBreak/>
        <w:t>the correlation between pollen samples and contemporary vegetation in the region is not perfect [</w:t>
      </w:r>
      <w:r w:rsidR="005375CC">
        <w:fldChar w:fldCharType="begin"/>
      </w:r>
      <w:r w:rsidR="005375CC">
        <w:instrText xml:space="preserve"> HYPERLINK \l "ref-reitaluPatternsModernPollen2019" \h </w:instrText>
      </w:r>
      <w:r w:rsidR="005375CC">
        <w:fldChar w:fldCharType="separate"/>
      </w:r>
      <w:del w:id="421" w:author="Diego Pires Ferraz Da Trindade" w:date="2022-11-28T18:06:00Z">
        <w:r w:rsidR="004A0B8A">
          <w:rPr>
            <w:rStyle w:val="Hyperlink"/>
          </w:rPr>
          <w:delText>33</w:delText>
        </w:r>
      </w:del>
      <w:ins w:id="422" w:author="Diego Pires Ferraz Da Trindade" w:date="2022-11-28T18:06:00Z">
        <w:r>
          <w:rPr>
            <w:rStyle w:val="Hyperlink"/>
          </w:rPr>
          <w:t>22</w:t>
        </w:r>
      </w:ins>
      <w:r w:rsidR="005375CC">
        <w:rPr>
          <w:rStyle w:val="Hyperlink"/>
        </w:rPr>
        <w:fldChar w:fldCharType="end"/>
      </w:r>
      <w:r>
        <w:t>], the future consequences of that potential shift in the species pool’s trait profile to the ecosystem functioning of NE Europe should be considered cautiously. However, different studies have already warned that humans are mostly favoring resource-acquisitive strategies, having important environmental and evolutionary consequences to biodiversity [</w:t>
      </w:r>
      <w:r w:rsidR="005375CC">
        <w:fldChar w:fldCharType="begin"/>
      </w:r>
      <w:r w:rsidR="005375CC">
        <w:instrText xml:space="preserve"> HYPERLINK \l "X664d826f132968547</w:instrText>
      </w:r>
      <w:r w:rsidR="005375CC">
        <w:instrText xml:space="preserve">05eb6218bbed0e06aa8f3f" \h </w:instrText>
      </w:r>
      <w:r w:rsidR="005375CC">
        <w:fldChar w:fldCharType="separate"/>
      </w:r>
      <w:del w:id="423" w:author="Diego Pires Ferraz Da Trindade" w:date="2022-11-28T18:06:00Z">
        <w:r w:rsidR="004A0B8A">
          <w:rPr>
            <w:rStyle w:val="Hyperlink"/>
          </w:rPr>
          <w:delText>72</w:delText>
        </w:r>
      </w:del>
      <w:ins w:id="424" w:author="Diego Pires Ferraz Da Trindade" w:date="2022-11-28T18:06:00Z">
        <w:r>
          <w:rPr>
            <w:rStyle w:val="Hyperlink"/>
          </w:rPr>
          <w:t>83</w:t>
        </w:r>
      </w:ins>
      <w:r w:rsidR="005375CC">
        <w:rPr>
          <w:rStyle w:val="Hyperlink"/>
        </w:rPr>
        <w:fldChar w:fldCharType="end"/>
      </w:r>
      <w:r>
        <w:t>,</w:t>
      </w:r>
      <w:r w:rsidR="005375CC">
        <w:fldChar w:fldCharType="begin"/>
      </w:r>
      <w:r w:rsidR="005375CC">
        <w:instrText xml:space="preserve"> HYPERLINK \l "ref-WhiteMetabolicscalingproduct2022" \h </w:instrText>
      </w:r>
      <w:r w:rsidR="005375CC">
        <w:fldChar w:fldCharType="separate"/>
      </w:r>
      <w:del w:id="425" w:author="Diego Pires Ferraz Da Trindade" w:date="2022-11-28T18:06:00Z">
        <w:r w:rsidR="004A0B8A">
          <w:rPr>
            <w:rStyle w:val="Hyperlink"/>
          </w:rPr>
          <w:delText>73</w:delText>
        </w:r>
      </w:del>
      <w:ins w:id="426" w:author="Diego Pires Ferraz Da Trindade" w:date="2022-11-28T18:06:00Z">
        <w:r>
          <w:rPr>
            <w:rStyle w:val="Hyperlink"/>
          </w:rPr>
          <w:t>84</w:t>
        </w:r>
      </w:ins>
      <w:r w:rsidR="005375CC">
        <w:rPr>
          <w:rStyle w:val="Hyperlink"/>
        </w:rPr>
        <w:fldChar w:fldCharType="end"/>
      </w:r>
      <w:r>
        <w:t>]. Those consequences include accelerating nutrient cycling, increasing productivity and biomass turnover, as well as herbivory and sensitivity to drought events, affecting ecosystems services and functioning [</w:t>
      </w:r>
      <w:r w:rsidR="005375CC">
        <w:fldChar w:fldCharType="begin"/>
      </w:r>
      <w:r w:rsidR="005375CC">
        <w:instrText xml:space="preserve"> HYPERLINK \l "ref-DiazPlantfunctionaltypes1997" \h </w:instrText>
      </w:r>
      <w:r w:rsidR="005375CC">
        <w:fldChar w:fldCharType="separate"/>
      </w:r>
      <w:del w:id="427" w:author="Diego Pires Ferraz Da Trindade" w:date="2022-11-28T18:06:00Z">
        <w:r w:rsidR="004A0B8A">
          <w:rPr>
            <w:rStyle w:val="Hyperlink"/>
          </w:rPr>
          <w:delText>74</w:delText>
        </w:r>
      </w:del>
      <w:ins w:id="428" w:author="Diego Pires Ferraz Da Trindade" w:date="2022-11-28T18:06:00Z">
        <w:r>
          <w:rPr>
            <w:rStyle w:val="Hyperlink"/>
          </w:rPr>
          <w:t>85</w:t>
        </w:r>
      </w:ins>
      <w:r w:rsidR="005375CC">
        <w:rPr>
          <w:rStyle w:val="Hyperlink"/>
        </w:rPr>
        <w:fldChar w:fldCharType="end"/>
      </w:r>
      <w:r>
        <w:t>,</w:t>
      </w:r>
      <w:r w:rsidR="005375CC">
        <w:fldChar w:fldCharType="begin"/>
      </w:r>
      <w:r w:rsidR="005375CC">
        <w:instrText xml:space="preserve"> HYPERLINK \l "ref-ErbBiomassturnovertime2016" \h </w:instrText>
      </w:r>
      <w:r w:rsidR="005375CC">
        <w:fldChar w:fldCharType="separate"/>
      </w:r>
      <w:del w:id="429" w:author="Diego Pires Ferraz Da Trindade" w:date="2022-11-28T18:06:00Z">
        <w:r w:rsidR="004A0B8A">
          <w:rPr>
            <w:rStyle w:val="Hyperlink"/>
          </w:rPr>
          <w:delText>75</w:delText>
        </w:r>
      </w:del>
      <w:ins w:id="430" w:author="Diego Pires Ferraz Da Trindade" w:date="2022-11-28T18:06:00Z">
        <w:r>
          <w:rPr>
            <w:rStyle w:val="Hyperlink"/>
          </w:rPr>
          <w:t>86</w:t>
        </w:r>
      </w:ins>
      <w:r w:rsidR="005375CC">
        <w:rPr>
          <w:rStyle w:val="Hyperlink"/>
        </w:rPr>
        <w:fldChar w:fldCharType="end"/>
      </w:r>
      <w:r>
        <w:t>]. Although focused on millennial time</w:t>
      </w:r>
      <w:del w:id="431" w:author="Diego Pires Ferraz Da Trindade" w:date="2022-11-28T18:06:00Z">
        <w:r w:rsidR="004A0B8A">
          <w:delText>-</w:delText>
        </w:r>
      </w:del>
      <w:ins w:id="432" w:author="Diego Pires Ferraz Da Trindade" w:date="2022-11-28T18:06:00Z">
        <w:r>
          <w:t xml:space="preserve"> </w:t>
        </w:r>
      </w:ins>
      <w:r>
        <w:t>scale patterns, our results are in line with recent evidence suggesting dark diversity as a promising tool to assess and foreseeing biodiversity change in the Anthropocene [</w:t>
      </w:r>
      <w:r w:rsidR="005375CC">
        <w:fldChar w:fldCharType="begin"/>
      </w:r>
      <w:r w:rsidR="005375CC">
        <w:instrText xml:space="preserve"> HYPERLINK \l "ref-TrindadeIntegratingdarkdiversity2021" \h </w:instrText>
      </w:r>
      <w:r w:rsidR="005375CC">
        <w:fldChar w:fldCharType="separate"/>
      </w:r>
      <w:del w:id="433" w:author="Diego Pires Ferraz Da Trindade" w:date="2022-11-28T18:06:00Z">
        <w:r w:rsidR="004A0B8A">
          <w:rPr>
            <w:rStyle w:val="Hyperlink"/>
          </w:rPr>
          <w:delText>16</w:delText>
        </w:r>
      </w:del>
      <w:ins w:id="434" w:author="Diego Pires Ferraz Da Trindade" w:date="2022-11-28T18:06:00Z">
        <w:r>
          <w:rPr>
            <w:rStyle w:val="Hyperlink"/>
          </w:rPr>
          <w:t>8</w:t>
        </w:r>
      </w:ins>
      <w:r w:rsidR="005375CC">
        <w:rPr>
          <w:rStyle w:val="Hyperlink"/>
        </w:rPr>
        <w:fldChar w:fldCharType="end"/>
      </w:r>
      <w:del w:id="435" w:author="Diego Pires Ferraz Da Trindade" w:date="2022-11-28T18:06:00Z">
        <w:r w:rsidR="004A0B8A">
          <w:delText>,</w:delText>
        </w:r>
        <w:r w:rsidR="005375CC">
          <w:fldChar w:fldCharType="begin"/>
        </w:r>
        <w:r w:rsidR="005375CC">
          <w:delInstrText xml:space="preserve"> HYPERLINK \l "Xca4caa9e2bf289f5762c</w:delInstrText>
        </w:r>
        <w:r w:rsidR="005375CC">
          <w:delInstrText xml:space="preserve">5661ca2b0dfff2c3609" \h </w:delInstrText>
        </w:r>
        <w:r w:rsidR="005375CC">
          <w:fldChar w:fldCharType="separate"/>
        </w:r>
        <w:r w:rsidR="004A0B8A">
          <w:rPr>
            <w:rStyle w:val="Hyperlink"/>
          </w:rPr>
          <w:delText>76</w:delText>
        </w:r>
        <w:r w:rsidR="005375CC">
          <w:rPr>
            <w:rStyle w:val="Hyperlink"/>
          </w:rPr>
          <w:fldChar w:fldCharType="end"/>
        </w:r>
      </w:del>
      <w:ins w:id="436" w:author="Diego Pires Ferraz Da Trindade" w:date="2022-11-28T18:06:00Z">
        <w:r>
          <w:t>,</w:t>
        </w:r>
        <w:r w:rsidR="005375CC">
          <w:fldChar w:fldCharType="begin"/>
        </w:r>
        <w:r w:rsidR="005375CC">
          <w:instrText xml:space="preserve"> HYPERLINK \l "ref-RijalSedimentaryancientDNA2021" \h </w:instrText>
        </w:r>
        <w:r w:rsidR="005375CC">
          <w:fldChar w:fldCharType="separate"/>
        </w:r>
        <w:r>
          <w:rPr>
            <w:rStyle w:val="Hyperlink"/>
          </w:rPr>
          <w:t>11</w:t>
        </w:r>
        <w:r w:rsidR="005375CC">
          <w:rPr>
            <w:rStyle w:val="Hyperlink"/>
          </w:rPr>
          <w:fldChar w:fldCharType="end"/>
        </w:r>
      </w:ins>
      <w:r>
        <w:t>,</w:t>
      </w:r>
      <w:r w:rsidR="005375CC">
        <w:fldChar w:fldCharType="begin"/>
      </w:r>
      <w:r w:rsidR="005375CC">
        <w:instrText xml:space="preserve"> HYPERLINK \l </w:instrText>
      </w:r>
      <w:r w:rsidR="005375CC">
        <w:instrText xml:space="preserve">"ref-PaganeliDarkdiversityhome2022" \h </w:instrText>
      </w:r>
      <w:r w:rsidR="005375CC">
        <w:fldChar w:fldCharType="separate"/>
      </w:r>
      <w:del w:id="437" w:author="Diego Pires Ferraz Da Trindade" w:date="2022-11-28T18:06:00Z">
        <w:r w:rsidR="004A0B8A">
          <w:rPr>
            <w:rStyle w:val="Hyperlink"/>
          </w:rPr>
          <w:delText>77</w:delText>
        </w:r>
      </w:del>
      <w:ins w:id="438" w:author="Diego Pires Ferraz Da Trindade" w:date="2022-11-28T18:06:00Z">
        <w:r>
          <w:rPr>
            <w:rStyle w:val="Hyperlink"/>
          </w:rPr>
          <w:t>87</w:t>
        </w:r>
      </w:ins>
      <w:r w:rsidR="005375CC">
        <w:rPr>
          <w:rStyle w:val="Hyperlink"/>
        </w:rPr>
        <w:fldChar w:fldCharType="end"/>
      </w:r>
      <w:r>
        <w:t>].</w:t>
      </w:r>
    </w:p>
    <w:p w14:paraId="697DF08F" w14:textId="366FEA39" w:rsidR="0059667D" w:rsidRDefault="002734C0">
      <w:pPr>
        <w:pStyle w:val="BodyText"/>
      </w:pPr>
      <w:r>
        <w:t xml:space="preserve">Inferring taxonomic and functional vegetation dynamics using sedimentary pollen data is usually challenging due to the taxonomic resolution of pollen samples (e.g. some taxa described at genus or family levels), presence of non-detected taxa, </w:t>
      </w:r>
      <w:ins w:id="439" w:author="Diego Pires Ferraz Da Trindade" w:date="2022-11-28T18:06:00Z">
        <w:r>
          <w:t xml:space="preserve">over-representation of some taxa, </w:t>
        </w:r>
      </w:ins>
      <w:r>
        <w:t>as well as clumped distribution of study sites where pollen is preserved [</w:t>
      </w:r>
      <w:r w:rsidR="005375CC">
        <w:fldChar w:fldCharType="begin"/>
      </w:r>
      <w:r w:rsidR="005375CC">
        <w:instrText xml:space="preserve"> HYPERLINK \l "X17276a133a8adb92cea0147257902c4ab63c190" \h </w:instrText>
      </w:r>
      <w:r w:rsidR="005375CC">
        <w:fldChar w:fldCharType="separate"/>
      </w:r>
      <w:del w:id="440" w:author="Diego Pires Ferraz Da Trindade" w:date="2022-11-28T18:06:00Z">
        <w:r w:rsidR="004A0B8A">
          <w:rPr>
            <w:rStyle w:val="Hyperlink"/>
          </w:rPr>
          <w:delText>78</w:delText>
        </w:r>
      </w:del>
      <w:ins w:id="441" w:author="Diego Pires Ferraz Da Trindade" w:date="2022-11-28T18:06:00Z">
        <w:r>
          <w:rPr>
            <w:rStyle w:val="Hyperlink"/>
          </w:rPr>
          <w:t>88</w:t>
        </w:r>
      </w:ins>
      <w:r w:rsidR="005375CC">
        <w:rPr>
          <w:rStyle w:val="Hyperlink"/>
        </w:rPr>
        <w:fldChar w:fldCharType="end"/>
      </w:r>
      <w:r>
        <w:t>,</w:t>
      </w:r>
      <w:r w:rsidR="005375CC">
        <w:fldChar w:fldCharType="begin"/>
      </w:r>
      <w:r w:rsidR="005375CC">
        <w:instrText xml:space="preserve"> HYPERLINK \l "ref-birks2019" \h </w:instrText>
      </w:r>
      <w:r w:rsidR="005375CC">
        <w:fldChar w:fldCharType="separate"/>
      </w:r>
      <w:del w:id="442" w:author="Diego Pires Ferraz Da Trindade" w:date="2022-11-28T18:06:00Z">
        <w:r w:rsidR="004A0B8A">
          <w:rPr>
            <w:rStyle w:val="Hyperlink"/>
          </w:rPr>
          <w:delText>79</w:delText>
        </w:r>
      </w:del>
      <w:ins w:id="443" w:author="Diego Pires Ferraz Da Trindade" w:date="2022-11-28T18:06:00Z">
        <w:r>
          <w:rPr>
            <w:rStyle w:val="Hyperlink"/>
          </w:rPr>
          <w:t>89</w:t>
        </w:r>
      </w:ins>
      <w:r w:rsidR="005375CC">
        <w:rPr>
          <w:rStyle w:val="Hyperlink"/>
        </w:rPr>
        <w:fldChar w:fldCharType="end"/>
      </w:r>
      <w:r>
        <w:t xml:space="preserve">]. All these factors can also affect dark diversity estimations using co-occurrence data. However, we tried to minimize those limitations by including in dark diversity only taxa with high suitability (&gt; 90% probability), as well as performing sensitivity analyses by </w:t>
      </w:r>
      <w:del w:id="444" w:author="Diego Pires Ferraz Da Trindade" w:date="2022-11-28T18:06:00Z">
        <w:r w:rsidR="004A0B8A">
          <w:delText>inputting</w:delText>
        </w:r>
      </w:del>
      <w:ins w:id="445" w:author="Diego Pires Ferraz Da Trindade" w:date="2022-11-28T18:06:00Z">
        <w:r>
          <w:t>imputing</w:t>
        </w:r>
      </w:ins>
      <w:r>
        <w:t xml:space="preserve"> highly suitable taxa in observed and testing for spatial autocorrelation (S5-6). In our study, neither </w:t>
      </w:r>
      <w:del w:id="446" w:author="Diego Pires Ferraz Da Trindade" w:date="2022-11-28T18:06:00Z">
        <w:r w:rsidR="004A0B8A">
          <w:delText>inputting</w:delText>
        </w:r>
      </w:del>
      <w:ins w:id="447" w:author="Diego Pires Ferraz Da Trindade" w:date="2022-11-28T18:06:00Z">
        <w:r>
          <w:t>imputing</w:t>
        </w:r>
      </w:ins>
      <w:r>
        <w:t xml:space="preserve"> “unrecorded” taxa nor spatial autocorrelation had a large effect on dark diversity estimations. Thus, the current dataset was robust against sampling and spatial issues, but we encourage other studies to consider similar sensitivity analyses to test whether these issues are affecting dark diversity estimations. In addition, the functional space considered in our study depends on the number of taxa and traits available. Nevertheless, the fundamental characteristics of the </w:t>
      </w:r>
      <w:r>
        <w:lastRenderedPageBreak/>
        <w:t>functional space we described are similar to those of the contemporary global spectrum of plant form and function</w:t>
      </w:r>
      <w:del w:id="448" w:author="Diego Pires Ferraz Da Trindade" w:date="2022-11-28T18:06:00Z">
        <w:r w:rsidR="004A0B8A">
          <w:delText xml:space="preserve"> [</w:delText>
        </w:r>
        <w:r w:rsidR="005375CC">
          <w:fldChar w:fldCharType="begin"/>
        </w:r>
        <w:r w:rsidR="005375CC">
          <w:delInstrText xml:space="preserve"> HYPERLINK \l "ref-CarmonaErosionglobalfun</w:delInstrText>
        </w:r>
        <w:r w:rsidR="005375CC">
          <w:delInstrText xml:space="preserve">ctional2021" \h </w:delInstrText>
        </w:r>
        <w:r w:rsidR="005375CC">
          <w:fldChar w:fldCharType="separate"/>
        </w:r>
        <w:r w:rsidR="004A0B8A">
          <w:rPr>
            <w:rStyle w:val="Hyperlink"/>
          </w:rPr>
          <w:delText>6</w:delText>
        </w:r>
        <w:r w:rsidR="005375CC">
          <w:rPr>
            <w:rStyle w:val="Hyperlink"/>
          </w:rPr>
          <w:fldChar w:fldCharType="end"/>
        </w:r>
        <w:r w:rsidR="004A0B8A">
          <w:delText>,</w:delText>
        </w:r>
        <w:r w:rsidR="005375CC">
          <w:fldChar w:fldCharType="begin"/>
        </w:r>
        <w:r w:rsidR="005375CC">
          <w:delInstrText xml:space="preserve"> HYPERLINK \l "ref-díaz2016" \h </w:delInstrText>
        </w:r>
        <w:r w:rsidR="005375CC">
          <w:fldChar w:fldCharType="separate"/>
        </w:r>
        <w:r w:rsidR="004A0B8A">
          <w:rPr>
            <w:rStyle w:val="Hyperlink"/>
          </w:rPr>
          <w:delText>21</w:delText>
        </w:r>
        <w:r w:rsidR="005375CC">
          <w:rPr>
            <w:rStyle w:val="Hyperlink"/>
          </w:rPr>
          <w:fldChar w:fldCharType="end"/>
        </w:r>
        <w:r w:rsidR="004A0B8A">
          <w:delText>],</w:delText>
        </w:r>
      </w:del>
      <w:ins w:id="449" w:author="Diego Pires Ferraz Da Trindade" w:date="2022-11-28T18:06:00Z">
        <w:r>
          <w:t>,</w:t>
        </w:r>
      </w:ins>
      <w:r>
        <w:t xml:space="preserve"> including two fundamental axes of variation comprised by the plant size (contributed by plant height, seed mass and clonality) and leaf economics </w:t>
      </w:r>
      <w:del w:id="450" w:author="Diego Pires Ferraz Da Trindade" w:date="2022-11-28T18:06:00Z">
        <w:r w:rsidR="004A0B8A">
          <w:delText>(contributed by specific leaf area) spectra, with the addition of pollination. It is worth mentioning that removing pollination, a functional trait not examined in previous studies [</w:delText>
        </w:r>
        <w:r w:rsidR="005375CC">
          <w:fldChar w:fldCharType="begin"/>
        </w:r>
        <w:r w:rsidR="005375CC">
          <w:delInstrText xml:space="preserve"> HYPERLINK \l "ref-CarmonaErosionglobalfunctional2021" \h </w:delInstrText>
        </w:r>
        <w:r w:rsidR="005375CC">
          <w:fldChar w:fldCharType="separate"/>
        </w:r>
        <w:r w:rsidR="004A0B8A">
          <w:rPr>
            <w:rStyle w:val="Hyperlink"/>
          </w:rPr>
          <w:delText>6</w:delText>
        </w:r>
        <w:r w:rsidR="005375CC">
          <w:rPr>
            <w:rStyle w:val="Hyperlink"/>
          </w:rPr>
          <w:fldChar w:fldCharType="end"/>
        </w:r>
        <w:r w:rsidR="004A0B8A">
          <w:delText>,</w:delText>
        </w:r>
        <w:r w:rsidR="005375CC">
          <w:fldChar w:fldCharType="begin"/>
        </w:r>
        <w:r w:rsidR="005375CC">
          <w:delInstrText xml:space="preserve"> HYPERLINK \l "ref-díaz2016" \h </w:delInstrText>
        </w:r>
        <w:r w:rsidR="005375CC">
          <w:fldChar w:fldCharType="separate"/>
        </w:r>
        <w:r w:rsidR="004A0B8A">
          <w:rPr>
            <w:rStyle w:val="Hyperlink"/>
          </w:rPr>
          <w:delText>21</w:delText>
        </w:r>
        <w:r w:rsidR="005375CC">
          <w:rPr>
            <w:rStyle w:val="Hyperlink"/>
          </w:rPr>
          <w:fldChar w:fldCharType="end"/>
        </w:r>
        <w:r w:rsidR="004A0B8A">
          <w:delText>], does not substantially alter the functional space configuration (Fig. S</w:delText>
        </w:r>
        <w:r w:rsidR="000D1104">
          <w:delText>6</w:delText>
        </w:r>
        <w:r w:rsidR="004A0B8A">
          <w:delText>-</w:delText>
        </w:r>
        <w:r w:rsidR="000D1104">
          <w:delText>7</w:delText>
        </w:r>
        <w:r w:rsidR="004A0B8A">
          <w:delText>).</w:delText>
        </w:r>
      </w:del>
      <w:ins w:id="451" w:author="Diego Pires Ferraz Da Trindade" w:date="2022-11-28T18:06:00Z">
        <w:r>
          <w:t>spectra (contributed by specific leaf area) [</w:t>
        </w:r>
        <w:r w:rsidR="005375CC">
          <w:fldChar w:fldCharType="begin"/>
        </w:r>
        <w:r w:rsidR="005375CC">
          <w:instrText xml:space="preserve"> HYPERLINK \l "ref-díaz2016" \h </w:instrText>
        </w:r>
        <w:r w:rsidR="005375CC">
          <w:fldChar w:fldCharType="separate"/>
        </w:r>
        <w:r>
          <w:rPr>
            <w:rStyle w:val="Hyperlink"/>
          </w:rPr>
          <w:t>32</w:t>
        </w:r>
        <w:r w:rsidR="005375CC">
          <w:rPr>
            <w:rStyle w:val="Hyperlink"/>
          </w:rPr>
          <w:fldChar w:fldCharType="end"/>
        </w:r>
        <w:r>
          <w:t>,</w:t>
        </w:r>
        <w:r w:rsidR="005375CC">
          <w:fldChar w:fldCharType="begin"/>
        </w:r>
        <w:r w:rsidR="005375CC">
          <w:instrText xml:space="preserve"> HYPERLINK \l "ref-CarmonaErosionglobalfunctional2021" \h </w:instrText>
        </w:r>
        <w:r w:rsidR="005375CC">
          <w:fldChar w:fldCharType="separate"/>
        </w:r>
        <w:r>
          <w:rPr>
            <w:rStyle w:val="Hyperlink"/>
          </w:rPr>
          <w:t>49</w:t>
        </w:r>
        <w:r w:rsidR="005375CC">
          <w:rPr>
            <w:rStyle w:val="Hyperlink"/>
          </w:rPr>
          <w:fldChar w:fldCharType="end"/>
        </w:r>
        <w:r>
          <w:t>].</w:t>
        </w:r>
      </w:ins>
      <w:r>
        <w:t xml:space="preserve"> Thus, we are convinced that the functional space described here is representative and has been conserved in NE Europe over millennial </w:t>
      </w:r>
      <w:del w:id="452" w:author="Diego Pires Ferraz Da Trindade" w:date="2022-11-28T18:06:00Z">
        <w:r w:rsidR="004A0B8A">
          <w:delText>timescales</w:delText>
        </w:r>
      </w:del>
      <w:ins w:id="453" w:author="Diego Pires Ferraz Da Trindade" w:date="2022-11-28T18:06:00Z">
        <w:r>
          <w:t>time scales</w:t>
        </w:r>
      </w:ins>
      <w:r>
        <w:t>.</w:t>
      </w:r>
    </w:p>
    <w:p w14:paraId="1F829384" w14:textId="77777777" w:rsidR="0059667D" w:rsidRDefault="002734C0">
      <w:pPr>
        <w:pStyle w:val="Heading1"/>
      </w:pPr>
      <w:bookmarkStart w:id="454" w:name="conclusions"/>
      <w:r>
        <w:t>Conclusions</w:t>
      </w:r>
      <w:bookmarkEnd w:id="454"/>
    </w:p>
    <w:p w14:paraId="6F61E234" w14:textId="7E7960A0" w:rsidR="0059667D" w:rsidRDefault="002734C0">
      <w:pPr>
        <w:pStyle w:val="FirstParagraph"/>
      </w:pPr>
      <w:r>
        <w:t>Climate warming and human activities have boosted the diversity of plants over millennial</w:t>
      </w:r>
      <w:del w:id="455" w:author="Diego Pires Ferraz Da Trindade" w:date="2022-11-28T18:06:00Z">
        <w:r w:rsidR="004A0B8A">
          <w:delText>-timescales</w:delText>
        </w:r>
      </w:del>
      <w:ins w:id="456" w:author="Diego Pires Ferraz Da Trindade" w:date="2022-11-28T18:06:00Z">
        <w:r>
          <w:t xml:space="preserve"> time scales</w:t>
        </w:r>
      </w:ins>
      <w:r>
        <w:t xml:space="preserve"> in NE Europe. However, dark diversity patterns suggest that several taxa experienced a delay in their range expansion due to a high functional redundancy as well as dispersal limitation and stress intolerance when compared to taxa in observed diversity. Here we highlight that species pools and their components – observed and dark diversity – are highly dynamic biodiversity components with their own temporal patterns. Examining which taxa and traits change over time within the species pool enables to better assess how climate change and human activities alter different ecological filters and, thereby, affect biodiversity change. To conclude, dark diversity is a novel and complementary tool to examine biodiversity change by linking local and regional scales, and revealing temporal lags in biodiversity response to global change drivers.</w:t>
      </w:r>
    </w:p>
    <w:p w14:paraId="192FC806" w14:textId="77777777" w:rsidR="0059667D" w:rsidRDefault="002734C0">
      <w:pPr>
        <w:pStyle w:val="Heading1"/>
        <w:rPr>
          <w:ins w:id="457" w:author="Diego Pires Ferraz Da Trindade" w:date="2022-11-28T18:06:00Z"/>
        </w:rPr>
      </w:pPr>
      <w:bookmarkStart w:id="458" w:name="acknowledgemnts"/>
      <w:proofErr w:type="spellStart"/>
      <w:ins w:id="459" w:author="Diego Pires Ferraz Da Trindade" w:date="2022-11-28T18:06:00Z">
        <w:r>
          <w:lastRenderedPageBreak/>
          <w:t>Acknowledgemnts</w:t>
        </w:r>
        <w:bookmarkEnd w:id="458"/>
        <w:proofErr w:type="spellEnd"/>
      </w:ins>
    </w:p>
    <w:p w14:paraId="59194DA5" w14:textId="4E21D3D2" w:rsidR="00E50648" w:rsidRDefault="002734C0">
      <w:pPr>
        <w:pStyle w:val="FirstParagraph"/>
        <w:rPr>
          <w:ins w:id="460" w:author="Diego Pires Ferraz Da Trindade" w:date="2022-11-28T18:06:00Z"/>
        </w:rPr>
      </w:pPr>
      <w:moveToRangeStart w:id="461" w:author="Diego Pires Ferraz Da Trindade" w:date="2022-11-28T18:06:00Z" w:name="move120551200"/>
      <w:moveTo w:id="462" w:author="Diego Pires Ferraz Da Trindade" w:date="2022-11-28T18:06:00Z">
        <w:r>
          <w:t xml:space="preserve">We thank the data contributors of original data to the Neotoma Paleoecology Database, as well as </w:t>
        </w:r>
        <w:proofErr w:type="spellStart"/>
        <w:r>
          <w:t>Siim</w:t>
        </w:r>
        <w:proofErr w:type="spellEnd"/>
        <w:r>
          <w:t xml:space="preserve"> </w:t>
        </w:r>
        <w:proofErr w:type="spellStart"/>
        <w:r>
          <w:t>Veski</w:t>
        </w:r>
        <w:proofErr w:type="spellEnd"/>
        <w:r>
          <w:t xml:space="preserve"> and </w:t>
        </w:r>
        <w:proofErr w:type="spellStart"/>
        <w:r>
          <w:t>Anneli</w:t>
        </w:r>
        <w:proofErr w:type="spellEnd"/>
        <w:r>
          <w:t xml:space="preserve"> </w:t>
        </w:r>
        <w:proofErr w:type="spellStart"/>
        <w:r>
          <w:t>Poska</w:t>
        </w:r>
        <w:proofErr w:type="spellEnd"/>
        <w:r>
          <w:t xml:space="preserve"> for the availability of pollen data. </w:t>
        </w:r>
      </w:moveTo>
      <w:moveToRangeEnd w:id="461"/>
      <w:ins w:id="463" w:author="Diego Pires Ferraz Da Trindade" w:date="2022-11-28T18:06:00Z">
        <w:r>
          <w:t xml:space="preserve">This study was financially supported by the Estonian Research Council (PRG609, PSG293, PRG874, PRG323, and MOBERC40) and the European Regional Development Fund (Centre of Excellence </w:t>
        </w:r>
        <w:proofErr w:type="spellStart"/>
        <w:r>
          <w:t>EcolChange</w:t>
        </w:r>
        <w:proofErr w:type="spellEnd"/>
        <w:r>
          <w:t>).</w:t>
        </w:r>
      </w:ins>
    </w:p>
    <w:p w14:paraId="02C80ABE" w14:textId="77777777" w:rsidR="00E50648" w:rsidRDefault="00E50648">
      <w:pPr>
        <w:spacing w:before="0" w:after="200" w:line="240" w:lineRule="auto"/>
        <w:rPr>
          <w:ins w:id="464" w:author="Diego Pires Ferraz Da Trindade" w:date="2022-11-28T18:06:00Z"/>
        </w:rPr>
      </w:pPr>
      <w:ins w:id="465" w:author="Diego Pires Ferraz Da Trindade" w:date="2022-11-28T18:06:00Z">
        <w:r>
          <w:br w:type="page"/>
        </w:r>
      </w:ins>
    </w:p>
    <w:p w14:paraId="218A0219" w14:textId="083C8BF3" w:rsidR="004204A7" w:rsidRDefault="004204A7" w:rsidP="004204A7">
      <w:pPr>
        <w:pStyle w:val="Heading1"/>
        <w:rPr>
          <w:ins w:id="466" w:author="Diego Pires Ferraz Da Trindade" w:date="2022-11-28T18:06:00Z"/>
        </w:rPr>
      </w:pPr>
      <w:ins w:id="467" w:author="Diego Pires Ferraz Da Trindade" w:date="2022-11-28T18:06:00Z">
        <w:r>
          <w:lastRenderedPageBreak/>
          <w:t>Data accessibility</w:t>
        </w:r>
      </w:ins>
    </w:p>
    <w:p w14:paraId="57F70EB4" w14:textId="6A2BAF87" w:rsidR="00E50648" w:rsidRPr="00B0623F" w:rsidRDefault="00E50648" w:rsidP="00E50648">
      <w:pPr>
        <w:pStyle w:val="BodyText"/>
        <w:rPr>
          <w:ins w:id="468" w:author="Diego Pires Ferraz Da Trindade" w:date="2022-11-28T18:06:00Z"/>
          <w:rFonts w:cs="Times New Roman"/>
        </w:rPr>
      </w:pPr>
      <w:ins w:id="469" w:author="Diego Pires Ferraz Da Trindade" w:date="2022-11-28T18:06:00Z">
        <w:r w:rsidRPr="00B0623F">
          <w:rPr>
            <w:rFonts w:cs="Times New Roman"/>
            <w:color w:val="333132"/>
            <w:shd w:val="clear" w:color="auto" w:fill="FFFFFF"/>
          </w:rPr>
          <w:t>The data presented in the paper have been uploaded as a zipped folder in the electronic supplementary material</w:t>
        </w:r>
        <w:r w:rsidR="004204A7" w:rsidRPr="00B0623F">
          <w:rPr>
            <w:rFonts w:cs="Times New Roman"/>
            <w:color w:val="333132"/>
            <w:shd w:val="clear" w:color="auto" w:fill="FFFFFF"/>
          </w:rPr>
          <w:t xml:space="preserve"> [94]</w:t>
        </w:r>
        <w:r w:rsidR="000A3A33">
          <w:rPr>
            <w:rFonts w:cs="Times New Roman"/>
            <w:color w:val="333132"/>
            <w:shd w:val="clear" w:color="auto" w:fill="FFFFFF"/>
          </w:rPr>
          <w:t xml:space="preserve"> and on GitHub:</w:t>
        </w:r>
        <w:r w:rsidR="000A3A33" w:rsidRPr="000A3A33">
          <w:t xml:space="preserve"> </w:t>
        </w:r>
        <w:r w:rsidR="000A3A33" w:rsidRPr="000A3A33">
          <w:rPr>
            <w:rFonts w:cs="Times New Roman"/>
            <w:color w:val="333132"/>
            <w:shd w:val="clear" w:color="auto" w:fill="FFFFFF"/>
          </w:rPr>
          <w:t>https://github.com/diegotrindade/PollenDarkDiv</w:t>
        </w:r>
      </w:ins>
    </w:p>
    <w:p w14:paraId="3AC48703" w14:textId="77777777" w:rsidR="0059667D" w:rsidRDefault="002734C0">
      <w:pPr>
        <w:rPr>
          <w:ins w:id="470" w:author="Diego Pires Ferraz Da Trindade" w:date="2022-11-28T18:06:00Z"/>
        </w:rPr>
      </w:pPr>
      <w:ins w:id="471" w:author="Diego Pires Ferraz Da Trindade" w:date="2022-11-28T18:06:00Z">
        <w:r>
          <w:br w:type="page"/>
        </w:r>
      </w:ins>
    </w:p>
    <w:p w14:paraId="207C504A" w14:textId="77777777" w:rsidR="0059667D" w:rsidRDefault="002734C0">
      <w:pPr>
        <w:pStyle w:val="Heading1"/>
        <w:rPr>
          <w:moveTo w:id="472" w:author="Diego Pires Ferraz Da Trindade" w:date="2022-11-28T18:06:00Z"/>
        </w:rPr>
      </w:pPr>
      <w:bookmarkStart w:id="473" w:name="figures"/>
      <w:moveToRangeStart w:id="474" w:author="Diego Pires Ferraz Da Trindade" w:date="2022-11-28T18:06:00Z" w:name="move120551201"/>
      <w:moveTo w:id="475" w:author="Diego Pires Ferraz Da Trindade" w:date="2022-11-28T18:06:00Z">
        <w:r>
          <w:lastRenderedPageBreak/>
          <w:t>Figures</w:t>
        </w:r>
        <w:bookmarkEnd w:id="473"/>
      </w:moveTo>
    </w:p>
    <w:moveToRangeEnd w:id="474"/>
    <w:p w14:paraId="74E41BE4" w14:textId="77777777" w:rsidR="0059667D" w:rsidRDefault="002734C0">
      <w:pPr>
        <w:pStyle w:val="ImageCaption"/>
        <w:rPr>
          <w:ins w:id="476" w:author="Diego Pires Ferraz Da Trindade" w:date="2022-11-28T18:06:00Z"/>
        </w:rPr>
      </w:pPr>
      <w:ins w:id="477" w:author="Diego Pires Ferraz Da Trindade" w:date="2022-11-28T18:06:00Z">
        <w:r>
          <w:rPr>
            <w:i/>
          </w:rPr>
          <w:t>Figure</w:t>
        </w:r>
        <w:r>
          <w:t xml:space="preserve"> </w:t>
        </w:r>
        <w:r>
          <w:rPr>
            <w:i/>
          </w:rPr>
          <w:t>1.</w:t>
        </w:r>
      </w:ins>
      <w:moveToRangeStart w:id="478" w:author="Diego Pires Ferraz Da Trindade" w:date="2022-11-28T18:06:00Z" w:name="move120551202"/>
      <w:moveTo w:id="479" w:author="Diego Pires Ferraz Da Trindade" w:date="2022-11-28T18:06:00Z">
        <w:r>
          <w:rPr>
            <w:i/>
          </w:rPr>
          <w:t xml:space="preserve">  </w:t>
        </w:r>
        <w:r>
          <w:t xml:space="preserve"> Conceptual figure depicting how climate, human impact, vegetation dynamics and the functional space of plants changed over the past 14500 years in Northern Europe. Different time periods are depicted with different </w:t>
        </w:r>
        <w:proofErr w:type="spellStart"/>
        <w:r>
          <w:t>colours</w:t>
        </w:r>
        <w:proofErr w:type="spellEnd"/>
        <w:r>
          <w:t xml:space="preserve">: Late Glacial (in blue); Early Holocene (in green); Mid Holocene (in red); Late Holocene (in yellow). Over time, different climatic (warming period and climatic optimum) and starting point of major human impacts (first traces of humans, beginning of agriculture, increasing population density and modern period), as well as vegetation dynamics are depicted and were reported in different </w:t>
        </w:r>
        <w:proofErr w:type="spellStart"/>
        <w:r>
          <w:t>palaeocological</w:t>
        </w:r>
        <w:proofErr w:type="spellEnd"/>
        <w:r>
          <w:t xml:space="preserve"> studies in NE Europe [</w:t>
        </w:r>
      </w:moveTo>
      <w:moveToRangeEnd w:id="478"/>
      <w:ins w:id="480" w:author="Diego Pires Ferraz Da Trindade" w:date="2022-11-28T18:06:00Z">
        <w:r w:rsidR="005375CC">
          <w:fldChar w:fldCharType="begin"/>
        </w:r>
        <w:r w:rsidR="005375CC">
          <w:instrText xml:space="preserve"> HYPERLINK \l "ref-poskaReflectionsPreEarlyagrarian2004" \h </w:instrText>
        </w:r>
        <w:r w:rsidR="005375CC">
          <w:fldChar w:fldCharType="separate"/>
        </w:r>
        <w:r>
          <w:rPr>
            <w:rStyle w:val="Hyperlink"/>
          </w:rPr>
          <w:t>52</w:t>
        </w:r>
        <w:r w:rsidR="005375CC">
          <w:rPr>
            <w:rStyle w:val="Hyperlink"/>
          </w:rPr>
          <w:fldChar w:fldCharType="end"/>
        </w:r>
        <w:r>
          <w:t>,</w:t>
        </w:r>
        <w:r w:rsidR="005375CC">
          <w:fldChar w:fldCharType="begin"/>
        </w:r>
        <w:r w:rsidR="005375CC">
          <w:instrText xml:space="preserve"> HYPERLINK \l "ref-hang2020" \h </w:instrText>
        </w:r>
        <w:r w:rsidR="005375CC">
          <w:fldChar w:fldCharType="separate"/>
        </w:r>
        <w:r>
          <w:rPr>
            <w:rStyle w:val="Hyperlink"/>
          </w:rPr>
          <w:t>90</w:t>
        </w:r>
        <w:r w:rsidR="005375CC">
          <w:rPr>
            <w:rStyle w:val="Hyperlink"/>
          </w:rPr>
          <w:fldChar w:fldCharType="end"/>
        </w:r>
        <w:r>
          <w:t>]. Bottom panel represents the functional space occupied by taxa in observed and dark diversity (yellow and blue area and points, respectively) in a single site [</w:t>
        </w:r>
        <w:r w:rsidR="005375CC">
          <w:fldChar w:fldCharType="begin"/>
        </w:r>
        <w:r w:rsidR="005375CC">
          <w:instrText xml:space="preserve"> HYPERLINK \l "ref-VeskiVegetationhistoryhuman1998" \h </w:instrText>
        </w:r>
        <w:r w:rsidR="005375CC">
          <w:fldChar w:fldCharType="separate"/>
        </w:r>
        <w:r>
          <w:rPr>
            <w:rStyle w:val="Hyperlink"/>
          </w:rPr>
          <w:t>91</w:t>
        </w:r>
        <w:r w:rsidR="005375CC">
          <w:rPr>
            <w:rStyle w:val="Hyperlink"/>
          </w:rPr>
          <w:fldChar w:fldCharType="end"/>
        </w:r>
        <w:r>
          <w:t xml:space="preserve">] over three different periods (Early Holocene, Mid Holocene and Late Holocene). </w:t>
        </w:r>
      </w:ins>
      <w:moveToRangeStart w:id="481" w:author="Diego Pires Ferraz Da Trindade" w:date="2022-11-28T18:06:00Z" w:name="move120551203"/>
      <w:moveTo w:id="482" w:author="Diego Pires Ferraz Da Trindade" w:date="2022-11-28T18:06:00Z">
        <w:r>
          <w:t xml:space="preserve">The functional space is represented by a PCA (two axis), in which the first axis was composed by taxa (points on the graphs) ranging from high stature and seed weight to the opposite traits values and the second axis ranging from small to large leaves. Since dark diversity is defined as the set of species suitable but locally absent, we calculated the functional dark diversity as the area of suitable but locally absent trait space (only the area not overlapping with observed trait space - blue area). Temperature trend (GAM fit line in red and 95% confidence interval - shaded area) was retrieved from </w:t>
        </w:r>
        <w:proofErr w:type="spellStart"/>
        <w:r>
          <w:t>PaleoClim</w:t>
        </w:r>
        <w:proofErr w:type="spellEnd"/>
        <w:r>
          <w:t xml:space="preserve"> [</w:t>
        </w:r>
      </w:moveTo>
      <w:moveToRangeEnd w:id="481"/>
      <w:ins w:id="483" w:author="Diego Pires Ferraz Da Trindade" w:date="2022-11-28T18:06:00Z">
        <w:r w:rsidR="005375CC">
          <w:fldChar w:fldCharType="begin"/>
        </w:r>
        <w:r w:rsidR="005375CC">
          <w:instrText xml:space="preserve"> HYPERLINK \l "ref-BrownPaleoClimhighspatial2018" \h </w:instrText>
        </w:r>
        <w:r w:rsidR="005375CC">
          <w:fldChar w:fldCharType="separate"/>
        </w:r>
        <w:r>
          <w:rPr>
            <w:rStyle w:val="Hyperlink"/>
          </w:rPr>
          <w:t>92</w:t>
        </w:r>
        <w:r w:rsidR="005375CC">
          <w:rPr>
            <w:rStyle w:val="Hyperlink"/>
          </w:rPr>
          <w:fldChar w:fldCharType="end"/>
        </w:r>
        <w:r>
          <w:t>] and further calculated as the difference of July temperature of each year from pre-industrial July temperature mean. Human population trend (in blue) was retrieved from the Hyde dataset [</w:t>
        </w:r>
        <w:r w:rsidR="005375CC">
          <w:fldChar w:fldCharType="begin"/>
        </w:r>
        <w:r w:rsidR="005375CC">
          <w:instrText xml:space="preserve"> HYPERLINK \l "Xdf4e9bc4d2e4588b84d33d39f251b0ab4b3eddd" \h </w:instrText>
        </w:r>
        <w:r w:rsidR="005375CC">
          <w:fldChar w:fldCharType="separate"/>
        </w:r>
        <w:r>
          <w:rPr>
            <w:rStyle w:val="Hyperlink"/>
          </w:rPr>
          <w:t>93</w:t>
        </w:r>
        <w:r w:rsidR="005375CC">
          <w:rPr>
            <w:rStyle w:val="Hyperlink"/>
          </w:rPr>
          <w:fldChar w:fldCharType="end"/>
        </w:r>
        <w:r>
          <w:t>] and depicts human population estimates (inhabitants/grid cell (10km) - log transformed).</w:t>
        </w:r>
      </w:ins>
    </w:p>
    <w:p w14:paraId="4DE30A84" w14:textId="77777777" w:rsidR="0059667D" w:rsidRDefault="002734C0">
      <w:pPr>
        <w:pStyle w:val="ImageCaption"/>
        <w:rPr>
          <w:ins w:id="484" w:author="Diego Pires Ferraz Da Trindade" w:date="2022-11-28T18:06:00Z"/>
        </w:rPr>
      </w:pPr>
      <w:ins w:id="485" w:author="Diego Pires Ferraz Da Trindade" w:date="2022-11-28T18:06:00Z">
        <w:r>
          <w:rPr>
            <w:i/>
          </w:rPr>
          <w:t>Figure</w:t>
        </w:r>
        <w:r>
          <w:t xml:space="preserve"> </w:t>
        </w:r>
        <w:r>
          <w:rPr>
            <w:i/>
          </w:rPr>
          <w:t>2.</w:t>
        </w:r>
      </w:ins>
      <w:moveToRangeStart w:id="486" w:author="Diego Pires Ferraz Da Trindade" w:date="2022-11-28T18:06:00Z" w:name="move120551204"/>
      <w:moveTo w:id="487" w:author="Diego Pires Ferraz Da Trindade" w:date="2022-11-28T18:06:00Z">
        <w:r>
          <w:rPr>
            <w:i/>
          </w:rPr>
          <w:t xml:space="preserve">  </w:t>
        </w:r>
        <w:r>
          <w:t xml:space="preserve"> Number of taxa (A), functional space (B) in both observed and dark diversity, as well as taxonomic and functional completeness (C, D) of sites in NE Europe over the past 14500 years (cal. </w:t>
        </w:r>
        <w:proofErr w:type="spellStart"/>
        <w:r>
          <w:t>yr</w:t>
        </w:r>
        <w:proofErr w:type="spellEnd"/>
        <w:r>
          <w:t xml:space="preserve"> BP). Lines represent the fits of GAM and shaded areas the 95% confidence intervals</w:t>
        </w:r>
      </w:moveTo>
      <w:moveToRangeEnd w:id="486"/>
    </w:p>
    <w:p w14:paraId="085A2264" w14:textId="77777777" w:rsidR="0059667D" w:rsidRDefault="002734C0">
      <w:pPr>
        <w:pStyle w:val="ImageCaption"/>
        <w:rPr>
          <w:ins w:id="488" w:author="Diego Pires Ferraz Da Trindade" w:date="2022-11-28T18:06:00Z"/>
        </w:rPr>
      </w:pPr>
      <w:ins w:id="489" w:author="Diego Pires Ferraz Da Trindade" w:date="2022-11-28T18:06:00Z">
        <w:r>
          <w:rPr>
            <w:i/>
          </w:rPr>
          <w:lastRenderedPageBreak/>
          <w:t>Figure</w:t>
        </w:r>
        <w:r>
          <w:t xml:space="preserve"> </w:t>
        </w:r>
        <w:r>
          <w:rPr>
            <w:i/>
          </w:rPr>
          <w:t>3.</w:t>
        </w:r>
      </w:ins>
      <w:moveToRangeStart w:id="490" w:author="Diego Pires Ferraz Da Trindade" w:date="2022-11-28T18:06:00Z" w:name="move120551205"/>
      <w:moveTo w:id="491" w:author="Diego Pires Ferraz Da Trindade" w:date="2022-11-28T18:06:00Z">
        <w:r>
          <w:rPr>
            <w:i/>
          </w:rPr>
          <w:t xml:space="preserve">  </w:t>
        </w:r>
        <w:r>
          <w:t xml:space="preserve"> Mean trait values for observed and dark diversity in NE Europe over the past 14500 years (cal. </w:t>
        </w:r>
        <w:proofErr w:type="spellStart"/>
        <w:r>
          <w:t>yr</w:t>
        </w:r>
        <w:proofErr w:type="spellEnd"/>
        <w:r>
          <w:t xml:space="preserve"> BP). First PCA axis depicts height, seed mass and clonality values, whereas second PCA axis (B) depicts specific leaf area values (SLA</w:t>
        </w:r>
      </w:moveTo>
      <w:moveToRangeEnd w:id="490"/>
      <w:ins w:id="492" w:author="Diego Pires Ferraz Da Trindade" w:date="2022-11-28T18:06:00Z">
        <w:r>
          <w:t>). Lines represent the fits of GAM and shaded areas the 95% confidence intervals</w:t>
        </w:r>
      </w:ins>
    </w:p>
    <w:p w14:paraId="04E5FA13" w14:textId="77777777" w:rsidR="0059667D" w:rsidRDefault="002734C0">
      <w:pPr>
        <w:pPrChange w:id="493" w:author="Diego Pires Ferraz Da Trindade" w:date="2022-11-28T18:06:00Z">
          <w:pPr>
            <w:spacing w:before="0" w:after="200" w:line="240" w:lineRule="auto"/>
          </w:pPr>
        </w:pPrChange>
      </w:pPr>
      <w:r>
        <w:br w:type="page"/>
      </w:r>
    </w:p>
    <w:p w14:paraId="05B750AC" w14:textId="77777777" w:rsidR="0059667D" w:rsidRDefault="002734C0">
      <w:pPr>
        <w:pStyle w:val="Heading1"/>
      </w:pPr>
      <w:bookmarkStart w:id="494" w:name="references"/>
      <w:r>
        <w:lastRenderedPageBreak/>
        <w:t>References</w:t>
      </w:r>
      <w:bookmarkEnd w:id="494"/>
    </w:p>
    <w:p w14:paraId="649E7893" w14:textId="77777777" w:rsidR="0059667D" w:rsidRDefault="002734C0">
      <w:pPr>
        <w:pStyle w:val="Bibliography"/>
      </w:pPr>
      <w:bookmarkStart w:id="495" w:name="X06b9f0f7da46ac5a06cbde99a1eed2e7e4b5a60"/>
      <w:bookmarkStart w:id="496" w:name="refs"/>
      <w:r>
        <w:t xml:space="preserve">1. </w:t>
      </w:r>
      <w:proofErr w:type="spellStart"/>
      <w:r>
        <w:t>Pecl</w:t>
      </w:r>
      <w:proofErr w:type="spellEnd"/>
      <w:r>
        <w:t xml:space="preserve"> G </w:t>
      </w:r>
      <w:r>
        <w:rPr>
          <w:i/>
        </w:rPr>
        <w:t>et al.</w:t>
      </w:r>
      <w:r>
        <w:t xml:space="preserve"> 2017 Biodiversity redistribution under climate change: Impacts on ecosystems and human well-being. </w:t>
      </w:r>
      <w:r>
        <w:rPr>
          <w:i/>
        </w:rPr>
        <w:t>Science</w:t>
      </w:r>
      <w:r>
        <w:t xml:space="preserve"> </w:t>
      </w:r>
      <w:r>
        <w:rPr>
          <w:b/>
        </w:rPr>
        <w:t>355</w:t>
      </w:r>
      <w:r>
        <w:t>, eaai9214. (doi:</w:t>
      </w:r>
      <w:hyperlink r:id="rId7">
        <w:r>
          <w:rPr>
            <w:rStyle w:val="Hyperlink"/>
          </w:rPr>
          <w:t>10.1126/science.aai9214</w:t>
        </w:r>
      </w:hyperlink>
      <w:r>
        <w:t>)</w:t>
      </w:r>
    </w:p>
    <w:p w14:paraId="2E84920B" w14:textId="77777777" w:rsidR="0059667D" w:rsidRDefault="002734C0">
      <w:pPr>
        <w:pStyle w:val="Bibliography"/>
        <w:rPr>
          <w:moveTo w:id="497" w:author="Diego Pires Ferraz Da Trindade" w:date="2022-11-28T18:06:00Z"/>
        </w:rPr>
      </w:pPr>
      <w:bookmarkStart w:id="498" w:name="ref-zobel2016"/>
      <w:bookmarkEnd w:id="495"/>
      <w:r>
        <w:t xml:space="preserve">2. </w:t>
      </w:r>
      <w:moveToRangeStart w:id="499" w:author="Diego Pires Ferraz Da Trindade" w:date="2022-11-28T18:06:00Z" w:name="move120551206"/>
      <w:moveTo w:id="500" w:author="Diego Pires Ferraz Da Trindade" w:date="2022-11-28T18:06:00Z">
        <w:r>
          <w:t xml:space="preserve">Zobel M. 2016 The species pool concept as a framework for studying patterns of plant diversity. </w:t>
        </w:r>
        <w:r>
          <w:rPr>
            <w:i/>
          </w:rPr>
          <w:t>Journal of Vegetation Science</w:t>
        </w:r>
        <w:r>
          <w:t xml:space="preserve"> </w:t>
        </w:r>
        <w:r>
          <w:rPr>
            <w:b/>
          </w:rPr>
          <w:t>27</w:t>
        </w:r>
        <w:r>
          <w:t>, 8–18. (doi:</w:t>
        </w:r>
        <w:r w:rsidR="005375CC">
          <w:fldChar w:fldCharType="begin"/>
        </w:r>
        <w:r w:rsidR="005375CC">
          <w:instrText xml:space="preserve"> HYPERLINK "https://doi.org/10.1111/jvs.12333" \h </w:instrText>
        </w:r>
        <w:r w:rsidR="005375CC">
          <w:fldChar w:fldCharType="separate"/>
        </w:r>
        <w:r>
          <w:rPr>
            <w:rStyle w:val="Hyperlink"/>
          </w:rPr>
          <w:t>10.1111/jvs.12333</w:t>
        </w:r>
        <w:r w:rsidR="005375CC">
          <w:rPr>
            <w:rStyle w:val="Hyperlink"/>
          </w:rPr>
          <w:fldChar w:fldCharType="end"/>
        </w:r>
        <w:r>
          <w:t>)</w:t>
        </w:r>
      </w:moveTo>
    </w:p>
    <w:p w14:paraId="2EE38664" w14:textId="77777777" w:rsidR="0059667D" w:rsidRDefault="002734C0">
      <w:pPr>
        <w:pStyle w:val="Bibliography"/>
        <w:rPr>
          <w:ins w:id="501" w:author="Diego Pires Ferraz Da Trindade" w:date="2022-11-28T18:06:00Z"/>
        </w:rPr>
      </w:pPr>
      <w:bookmarkStart w:id="502" w:name="ref-götzenberger2012"/>
      <w:bookmarkEnd w:id="498"/>
      <w:moveToRangeEnd w:id="499"/>
      <w:ins w:id="503" w:author="Diego Pires Ferraz Da Trindade" w:date="2022-11-28T18:06:00Z">
        <w:r>
          <w:t xml:space="preserve">3. </w:t>
        </w:r>
        <w:proofErr w:type="spellStart"/>
        <w:r>
          <w:t>Götzenberger</w:t>
        </w:r>
        <w:proofErr w:type="spellEnd"/>
        <w:r>
          <w:t xml:space="preserve"> L </w:t>
        </w:r>
        <w:r>
          <w:rPr>
            <w:i/>
          </w:rPr>
          <w:t>et al.</w:t>
        </w:r>
        <w:r>
          <w:t xml:space="preserve"> 2012 Ecological assembly rules in plant </w:t>
        </w:r>
        <w:proofErr w:type="spellStart"/>
        <w:r>
          <w:t>communitiesapproaches</w:t>
        </w:r>
        <w:proofErr w:type="spellEnd"/>
        <w:r>
          <w:t xml:space="preserve">, patterns and prospects. </w:t>
        </w:r>
        <w:r>
          <w:rPr>
            <w:i/>
          </w:rPr>
          <w:t>Biological Reviews</w:t>
        </w:r>
        <w:r>
          <w:t xml:space="preserve"> </w:t>
        </w:r>
        <w:r>
          <w:rPr>
            <w:b/>
          </w:rPr>
          <w:t>87</w:t>
        </w:r>
        <w:r>
          <w:t>, 111–127. (doi:</w:t>
        </w:r>
        <w:r w:rsidR="005375CC">
          <w:fldChar w:fldCharType="begin"/>
        </w:r>
        <w:r w:rsidR="005375CC">
          <w:instrText xml:space="preserve"> HYPERLINK "https://doi.org/10.1111/j.1469-185X.2011.00187.x" \h </w:instrText>
        </w:r>
        <w:r w:rsidR="005375CC">
          <w:fldChar w:fldCharType="separate"/>
        </w:r>
        <w:r>
          <w:rPr>
            <w:rStyle w:val="Hyperlink"/>
          </w:rPr>
          <w:t>10.1111/j.1469-185X.2011.00187.x</w:t>
        </w:r>
        <w:r w:rsidR="005375CC">
          <w:rPr>
            <w:rStyle w:val="Hyperlink"/>
          </w:rPr>
          <w:fldChar w:fldCharType="end"/>
        </w:r>
        <w:r>
          <w:t>)</w:t>
        </w:r>
      </w:ins>
    </w:p>
    <w:p w14:paraId="69A76E5C" w14:textId="77777777" w:rsidR="0059667D" w:rsidRDefault="002734C0">
      <w:pPr>
        <w:pStyle w:val="Bibliography"/>
        <w:rPr>
          <w:moveTo w:id="504" w:author="Diego Pires Ferraz Da Trindade" w:date="2022-11-28T18:06:00Z"/>
        </w:rPr>
      </w:pPr>
      <w:bookmarkStart w:id="505" w:name="ref-Dawsontraitstraitecologists2021"/>
      <w:bookmarkEnd w:id="502"/>
      <w:ins w:id="506" w:author="Diego Pires Ferraz Da Trindade" w:date="2022-11-28T18:06:00Z">
        <w:r>
          <w:t>4</w:t>
        </w:r>
      </w:ins>
      <w:moveToRangeStart w:id="507" w:author="Diego Pires Ferraz Da Trindade" w:date="2022-11-28T18:06:00Z" w:name="move120551207"/>
      <w:moveTo w:id="508" w:author="Diego Pires Ferraz Da Trindade" w:date="2022-11-28T18:06:00Z">
        <w:r>
          <w:t xml:space="preserve">. Dawson SK </w:t>
        </w:r>
        <w:r>
          <w:rPr>
            <w:i/>
          </w:rPr>
          <w:t>et al.</w:t>
        </w:r>
        <w:r>
          <w:t xml:space="preserve"> 2021 The traits of “trait ecologists”: An analysis of the use of trait and functional trait terminology. </w:t>
        </w:r>
        <w:r>
          <w:rPr>
            <w:i/>
          </w:rPr>
          <w:t>Ecology and Evolution</w:t>
        </w:r>
        <w:r>
          <w:t xml:space="preserve"> </w:t>
        </w:r>
        <w:r>
          <w:rPr>
            <w:b/>
          </w:rPr>
          <w:t>n/a</w:t>
        </w:r>
        <w:r>
          <w:t>. (doi:</w:t>
        </w:r>
        <w:r w:rsidR="005375CC">
          <w:fldChar w:fldCharType="begin"/>
        </w:r>
        <w:r w:rsidR="005375CC">
          <w:instrText xml:space="preserve"> HYPERLINK "https://doi.org/10.1002/ece3.8321" \h </w:instrText>
        </w:r>
        <w:r w:rsidR="005375CC">
          <w:fldChar w:fldCharType="separate"/>
        </w:r>
        <w:r>
          <w:rPr>
            <w:rStyle w:val="Hyperlink"/>
          </w:rPr>
          <w:t>10.1002/ece3.8321</w:t>
        </w:r>
        <w:r w:rsidR="005375CC">
          <w:rPr>
            <w:rStyle w:val="Hyperlink"/>
          </w:rPr>
          <w:fldChar w:fldCharType="end"/>
        </w:r>
        <w:r>
          <w:t>)</w:t>
        </w:r>
      </w:moveTo>
    </w:p>
    <w:p w14:paraId="5741BCED" w14:textId="77777777" w:rsidR="0059667D" w:rsidRDefault="002734C0">
      <w:pPr>
        <w:pStyle w:val="Bibliography"/>
        <w:rPr>
          <w:moveTo w:id="509" w:author="Diego Pires Ferraz Da Trindade" w:date="2022-11-28T18:06:00Z"/>
        </w:rPr>
      </w:pPr>
      <w:bookmarkStart w:id="510" w:name="ref-pärtel2011"/>
      <w:bookmarkEnd w:id="505"/>
      <w:moveToRangeEnd w:id="507"/>
      <w:ins w:id="511" w:author="Diego Pires Ferraz Da Trindade" w:date="2022-11-28T18:06:00Z">
        <w:r>
          <w:t>5.</w:t>
        </w:r>
      </w:ins>
      <w:moveToRangeStart w:id="512" w:author="Diego Pires Ferraz Da Trindade" w:date="2022-11-28T18:06:00Z" w:name="move120551208"/>
      <w:moveTo w:id="513" w:author="Diego Pires Ferraz Da Trindade" w:date="2022-11-28T18:06:00Z">
        <w:r>
          <w:t xml:space="preserve"> </w:t>
        </w:r>
        <w:proofErr w:type="spellStart"/>
        <w:r>
          <w:t>Pärtel</w:t>
        </w:r>
        <w:proofErr w:type="spellEnd"/>
        <w:r>
          <w:t xml:space="preserve"> M, </w:t>
        </w:r>
        <w:proofErr w:type="spellStart"/>
        <w:r>
          <w:t>Szava-Kovats</w:t>
        </w:r>
        <w:proofErr w:type="spellEnd"/>
        <w:r>
          <w:t xml:space="preserve"> R, Zobel M. 2011 Dark diversity: Shedding light on absent species. </w:t>
        </w:r>
        <w:r>
          <w:rPr>
            <w:i/>
          </w:rPr>
          <w:t>Trends in Ecology &amp; Evolution</w:t>
        </w:r>
        <w:r>
          <w:t xml:space="preserve"> </w:t>
        </w:r>
        <w:r>
          <w:rPr>
            <w:b/>
          </w:rPr>
          <w:t>26</w:t>
        </w:r>
        <w:r>
          <w:t>, 124–128. (doi:</w:t>
        </w:r>
        <w:r w:rsidR="005375CC">
          <w:fldChar w:fldCharType="begin"/>
        </w:r>
        <w:r w:rsidR="005375CC">
          <w:instrText xml:space="preserve"> HYPERLINK "https://doi.org/10.1016/j.tr</w:instrText>
        </w:r>
        <w:r w:rsidR="005375CC">
          <w:instrText xml:space="preserve">ee.2010.12.004" \h </w:instrText>
        </w:r>
        <w:r w:rsidR="005375CC">
          <w:fldChar w:fldCharType="separate"/>
        </w:r>
        <w:r>
          <w:rPr>
            <w:rStyle w:val="Hyperlink"/>
          </w:rPr>
          <w:t>10.1016/j.tree.2010.12.004</w:t>
        </w:r>
        <w:r w:rsidR="005375CC">
          <w:rPr>
            <w:rStyle w:val="Hyperlink"/>
          </w:rPr>
          <w:fldChar w:fldCharType="end"/>
        </w:r>
        <w:r>
          <w:t>)</w:t>
        </w:r>
      </w:moveTo>
    </w:p>
    <w:p w14:paraId="0FF9B375" w14:textId="77777777" w:rsidR="0059667D" w:rsidRDefault="002734C0">
      <w:pPr>
        <w:pStyle w:val="Bibliography"/>
        <w:rPr>
          <w:moveTo w:id="514" w:author="Diego Pires Ferraz Da Trindade" w:date="2022-11-28T18:06:00Z"/>
        </w:rPr>
      </w:pPr>
      <w:bookmarkStart w:id="515" w:name="ref-riibak2015"/>
      <w:bookmarkEnd w:id="510"/>
      <w:moveToRangeEnd w:id="512"/>
      <w:ins w:id="516" w:author="Diego Pires Ferraz Da Trindade" w:date="2022-11-28T18:06:00Z">
        <w:r>
          <w:t>6.</w:t>
        </w:r>
      </w:ins>
      <w:moveToRangeStart w:id="517" w:author="Diego Pires Ferraz Da Trindade" w:date="2022-11-28T18:06:00Z" w:name="move120551209"/>
      <w:moveTo w:id="518" w:author="Diego Pires Ferraz Da Trindade" w:date="2022-11-28T18:06:00Z">
        <w:r>
          <w:t xml:space="preserve"> </w:t>
        </w:r>
        <w:proofErr w:type="spellStart"/>
        <w:r>
          <w:t>Riibak</w:t>
        </w:r>
        <w:proofErr w:type="spellEnd"/>
        <w:r>
          <w:t xml:space="preserve"> K </w:t>
        </w:r>
        <w:r>
          <w:rPr>
            <w:i/>
          </w:rPr>
          <w:t>et al.</w:t>
        </w:r>
        <w:r>
          <w:t xml:space="preserve"> 2015 Dark diversity in dry calcareous grasslands is determined by dispersal ability and stress-tolerance. </w:t>
        </w:r>
        <w:proofErr w:type="spellStart"/>
        <w:r>
          <w:rPr>
            <w:i/>
          </w:rPr>
          <w:t>Ecography</w:t>
        </w:r>
        <w:proofErr w:type="spellEnd"/>
        <w:r>
          <w:t xml:space="preserve"> </w:t>
        </w:r>
        <w:r>
          <w:rPr>
            <w:b/>
          </w:rPr>
          <w:t>38</w:t>
        </w:r>
        <w:r>
          <w:t>, 713–721. (doi:</w:t>
        </w:r>
        <w:r w:rsidR="005375CC">
          <w:fldChar w:fldCharType="begin"/>
        </w:r>
        <w:r w:rsidR="005375CC">
          <w:instrText xml:space="preserve"> HYPERLINK "https://doi.org/10.1111/ecog.01312" \h </w:instrText>
        </w:r>
        <w:r w:rsidR="005375CC">
          <w:fldChar w:fldCharType="separate"/>
        </w:r>
        <w:r>
          <w:rPr>
            <w:rStyle w:val="Hyperlink"/>
          </w:rPr>
          <w:t>10.1111/ecog.01312</w:t>
        </w:r>
        <w:r w:rsidR="005375CC">
          <w:rPr>
            <w:rStyle w:val="Hyperlink"/>
          </w:rPr>
          <w:fldChar w:fldCharType="end"/>
        </w:r>
        <w:r>
          <w:t>)</w:t>
        </w:r>
      </w:moveTo>
    </w:p>
    <w:p w14:paraId="79663D6F" w14:textId="77777777" w:rsidR="0059667D" w:rsidRDefault="002734C0">
      <w:pPr>
        <w:pStyle w:val="Bibliography"/>
        <w:rPr>
          <w:moveTo w:id="519" w:author="Diego Pires Ferraz Da Trindade" w:date="2022-11-28T18:06:00Z"/>
        </w:rPr>
      </w:pPr>
      <w:bookmarkStart w:id="520" w:name="ref-moeslund2017"/>
      <w:bookmarkEnd w:id="515"/>
      <w:moveToRangeEnd w:id="517"/>
      <w:ins w:id="521" w:author="Diego Pires Ferraz Da Trindade" w:date="2022-11-28T18:06:00Z">
        <w:r>
          <w:t>7</w:t>
        </w:r>
      </w:ins>
      <w:moveToRangeStart w:id="522" w:author="Diego Pires Ferraz Da Trindade" w:date="2022-11-28T18:06:00Z" w:name="move120551210"/>
      <w:moveTo w:id="523" w:author="Diego Pires Ferraz Da Trindade" w:date="2022-11-28T18:06:00Z">
        <w:r>
          <w:t xml:space="preserve">. </w:t>
        </w:r>
        <w:proofErr w:type="spellStart"/>
        <w:r>
          <w:t>Moeslund</w:t>
        </w:r>
        <w:proofErr w:type="spellEnd"/>
        <w:r>
          <w:t xml:space="preserve"> JE, </w:t>
        </w:r>
        <w:proofErr w:type="spellStart"/>
        <w:r>
          <w:t>Brunbjerg</w:t>
        </w:r>
        <w:proofErr w:type="spellEnd"/>
        <w:r>
          <w:t xml:space="preserve"> AK, Clausen KK, Dalby L, </w:t>
        </w:r>
        <w:proofErr w:type="spellStart"/>
        <w:r>
          <w:t>Fløjgaard</w:t>
        </w:r>
        <w:proofErr w:type="spellEnd"/>
        <w:r>
          <w:t xml:space="preserve"> C, </w:t>
        </w:r>
        <w:proofErr w:type="spellStart"/>
        <w:r>
          <w:t>Juel</w:t>
        </w:r>
        <w:proofErr w:type="spellEnd"/>
        <w:r>
          <w:t xml:space="preserve"> A, Lenoir J. 2017 Using dark diversity and plant characteristics to guide conservation and restoration. </w:t>
        </w:r>
        <w:r>
          <w:rPr>
            <w:i/>
          </w:rPr>
          <w:t>Journal of Applied Ecology</w:t>
        </w:r>
        <w:r>
          <w:t xml:space="preserve"> </w:t>
        </w:r>
        <w:r>
          <w:rPr>
            <w:b/>
          </w:rPr>
          <w:t>54</w:t>
        </w:r>
        <w:r>
          <w:t>, 1730–1741. (doi:</w:t>
        </w:r>
        <w:r w:rsidR="005375CC">
          <w:fldChar w:fldCharType="begin"/>
        </w:r>
        <w:r w:rsidR="005375CC">
          <w:instrText xml:space="preserve"> HYPERLINK "htt</w:instrText>
        </w:r>
        <w:r w:rsidR="005375CC">
          <w:instrText xml:space="preserve">ps://doi.org/10.1111/1365-2664.12867" \h </w:instrText>
        </w:r>
        <w:r w:rsidR="005375CC">
          <w:fldChar w:fldCharType="separate"/>
        </w:r>
        <w:r>
          <w:rPr>
            <w:rStyle w:val="Hyperlink"/>
          </w:rPr>
          <w:t>10.1111/1365-2664.12867</w:t>
        </w:r>
        <w:r w:rsidR="005375CC">
          <w:rPr>
            <w:rStyle w:val="Hyperlink"/>
          </w:rPr>
          <w:fldChar w:fldCharType="end"/>
        </w:r>
        <w:r>
          <w:t>)</w:t>
        </w:r>
      </w:moveTo>
    </w:p>
    <w:p w14:paraId="624FB26C" w14:textId="77777777" w:rsidR="0059667D" w:rsidRDefault="002734C0">
      <w:pPr>
        <w:pStyle w:val="Bibliography"/>
        <w:rPr>
          <w:moveTo w:id="524" w:author="Diego Pires Ferraz Da Trindade" w:date="2022-11-28T18:06:00Z"/>
        </w:rPr>
      </w:pPr>
      <w:bookmarkStart w:id="525" w:name="ref-TrindadeIntegratingdarkdiversity2021"/>
      <w:bookmarkEnd w:id="520"/>
      <w:moveToRangeEnd w:id="522"/>
      <w:ins w:id="526" w:author="Diego Pires Ferraz Da Trindade" w:date="2022-11-28T18:06:00Z">
        <w:r>
          <w:t xml:space="preserve">8. Trindade DPF, </w:t>
        </w:r>
        <w:proofErr w:type="spellStart"/>
        <w:r>
          <w:t>Pärtel</w:t>
        </w:r>
        <w:proofErr w:type="spellEnd"/>
        <w:r>
          <w:t xml:space="preserve"> M, Carmona C, </w:t>
        </w:r>
        <w:proofErr w:type="spellStart"/>
        <w:r>
          <w:t>Randlane</w:t>
        </w:r>
        <w:proofErr w:type="spellEnd"/>
        <w:r>
          <w:t xml:space="preserve"> T, </w:t>
        </w:r>
        <w:proofErr w:type="spellStart"/>
        <w:r>
          <w:t>Nascimbene</w:t>
        </w:r>
        <w:proofErr w:type="spellEnd"/>
        <w:r>
          <w:t xml:space="preserve"> J.</w:t>
        </w:r>
      </w:ins>
      <w:moveToRangeStart w:id="527" w:author="Diego Pires Ferraz Da Trindade" w:date="2022-11-28T18:06:00Z" w:name="move120551211"/>
      <w:moveTo w:id="528" w:author="Diego Pires Ferraz Da Trindade" w:date="2022-11-28T18:06:00Z">
        <w:r>
          <w:t xml:space="preserve"> 2021 Integrating dark diversity and functional traits to enhance nature conservation of epiphytic lichens: A case </w:t>
        </w:r>
        <w:r>
          <w:lastRenderedPageBreak/>
          <w:t xml:space="preserve">study from Northern Italy. </w:t>
        </w:r>
        <w:r>
          <w:rPr>
            <w:i/>
          </w:rPr>
          <w:t>Biodiversity and Conservation</w:t>
        </w:r>
        <w:r>
          <w:t xml:space="preserve"> </w:t>
        </w:r>
        <w:r>
          <w:rPr>
            <w:b/>
          </w:rPr>
          <w:t>30</w:t>
        </w:r>
        <w:r>
          <w:t>, 2565–2579. (doi:</w:t>
        </w:r>
        <w:r w:rsidR="005375CC">
          <w:fldChar w:fldCharType="begin"/>
        </w:r>
        <w:r w:rsidR="005375CC">
          <w:instrText xml:space="preserve"> HYPERLINK "https://doi.org/10.1007/s10531-021-02211-w" \h </w:instrText>
        </w:r>
        <w:r w:rsidR="005375CC">
          <w:fldChar w:fldCharType="separate"/>
        </w:r>
        <w:r>
          <w:rPr>
            <w:rStyle w:val="Hyperlink"/>
          </w:rPr>
          <w:t>10.1007/s10531-021-02211-w</w:t>
        </w:r>
        <w:r w:rsidR="005375CC">
          <w:rPr>
            <w:rStyle w:val="Hyperlink"/>
          </w:rPr>
          <w:fldChar w:fldCharType="end"/>
        </w:r>
        <w:r>
          <w:t>)</w:t>
        </w:r>
      </w:moveTo>
    </w:p>
    <w:p w14:paraId="267CD70A" w14:textId="77777777" w:rsidR="0059667D" w:rsidRDefault="002734C0">
      <w:pPr>
        <w:pStyle w:val="Bibliography"/>
        <w:rPr>
          <w:moveTo w:id="529" w:author="Diego Pires Ferraz Da Trindade" w:date="2022-11-28T18:06:00Z"/>
        </w:rPr>
      </w:pPr>
      <w:bookmarkStart w:id="530" w:name="ref-blonder2015"/>
      <w:bookmarkEnd w:id="525"/>
      <w:moveToRangeEnd w:id="527"/>
      <w:ins w:id="531" w:author="Diego Pires Ferraz Da Trindade" w:date="2022-11-28T18:06:00Z">
        <w:r>
          <w:t>9.</w:t>
        </w:r>
      </w:ins>
      <w:moveToRangeStart w:id="532" w:author="Diego Pires Ferraz Da Trindade" w:date="2022-11-28T18:06:00Z" w:name="move120551212"/>
      <w:moveTo w:id="533" w:author="Diego Pires Ferraz Da Trindade" w:date="2022-11-28T18:06:00Z">
        <w:r>
          <w:t xml:space="preserve"> Blonder B </w:t>
        </w:r>
        <w:r>
          <w:rPr>
            <w:i/>
          </w:rPr>
          <w:t>et al.</w:t>
        </w:r>
        <w:r>
          <w:t xml:space="preserve"> 2015 Linking environmental filtering and disequilibrium to biogeography with a community climate framework. </w:t>
        </w:r>
        <w:r>
          <w:rPr>
            <w:i/>
          </w:rPr>
          <w:t>Ecology</w:t>
        </w:r>
        <w:r>
          <w:t xml:space="preserve"> </w:t>
        </w:r>
        <w:r>
          <w:rPr>
            <w:b/>
          </w:rPr>
          <w:t>96</w:t>
        </w:r>
        <w:r>
          <w:t>, 972–985. (doi:</w:t>
        </w:r>
        <w:r w:rsidR="005375CC">
          <w:fldChar w:fldCharType="begin"/>
        </w:r>
        <w:r w:rsidR="005375CC">
          <w:instrText xml:space="preserve"> HYPERLINK "https://doi.org/10.1890/14-0589.1" \h </w:instrText>
        </w:r>
        <w:r w:rsidR="005375CC">
          <w:fldChar w:fldCharType="separate"/>
        </w:r>
        <w:r>
          <w:rPr>
            <w:rStyle w:val="Hyperlink"/>
          </w:rPr>
          <w:t>10.1890/14-0589.1</w:t>
        </w:r>
        <w:r w:rsidR="005375CC">
          <w:rPr>
            <w:rStyle w:val="Hyperlink"/>
          </w:rPr>
          <w:fldChar w:fldCharType="end"/>
        </w:r>
        <w:r>
          <w:t>)</w:t>
        </w:r>
      </w:moveTo>
    </w:p>
    <w:p w14:paraId="1E527380" w14:textId="77777777" w:rsidR="0059667D" w:rsidRDefault="002734C0">
      <w:pPr>
        <w:pStyle w:val="Bibliography"/>
        <w:rPr>
          <w:moveTo w:id="534" w:author="Diego Pires Ferraz Da Trindade" w:date="2022-11-28T18:06:00Z"/>
        </w:rPr>
      </w:pPr>
      <w:bookmarkStart w:id="535" w:name="ref-knightCommunityAssemblyClimate2019"/>
      <w:bookmarkEnd w:id="530"/>
      <w:moveToRangeEnd w:id="532"/>
      <w:ins w:id="536" w:author="Diego Pires Ferraz Da Trindade" w:date="2022-11-28T18:06:00Z">
        <w:r>
          <w:t>10.</w:t>
        </w:r>
      </w:ins>
      <w:moveToRangeStart w:id="537" w:author="Diego Pires Ferraz Da Trindade" w:date="2022-11-28T18:06:00Z" w:name="move120551213"/>
      <w:moveTo w:id="538" w:author="Diego Pires Ferraz Da Trindade" w:date="2022-11-28T18:06:00Z">
        <w:r>
          <w:t xml:space="preserve"> Knight CA, Blois JL, Blonder B, Macias-Fauria M, Ordonez A, </w:t>
        </w:r>
        <w:proofErr w:type="spellStart"/>
        <w:r>
          <w:t>Svenning</w:t>
        </w:r>
        <w:proofErr w:type="spellEnd"/>
        <w:r>
          <w:t xml:space="preserve"> J-C. 2019 Community assembly and climate mismatch in Late Quaternary eastern North American pollen assemblages. </w:t>
        </w:r>
        <w:r>
          <w:rPr>
            <w:i/>
          </w:rPr>
          <w:t>The American Naturalist</w:t>
        </w:r>
        <w:r>
          <w:t>, 000–000. (doi:</w:t>
        </w:r>
        <w:r w:rsidR="005375CC">
          <w:fldChar w:fldCharType="begin"/>
        </w:r>
        <w:r w:rsidR="005375CC">
          <w:instrText xml:space="preserve"> HYPERLINK "https://doi.org/10.1086/706340" \h </w:instrText>
        </w:r>
        <w:r w:rsidR="005375CC">
          <w:fldChar w:fldCharType="separate"/>
        </w:r>
        <w:r>
          <w:rPr>
            <w:rStyle w:val="Hyperlink"/>
          </w:rPr>
          <w:t>10.1086/706340</w:t>
        </w:r>
        <w:r w:rsidR="005375CC">
          <w:rPr>
            <w:rStyle w:val="Hyperlink"/>
          </w:rPr>
          <w:fldChar w:fldCharType="end"/>
        </w:r>
        <w:r>
          <w:t>)</w:t>
        </w:r>
      </w:moveTo>
    </w:p>
    <w:p w14:paraId="5C25B94F" w14:textId="77777777" w:rsidR="0059667D" w:rsidRDefault="002734C0">
      <w:pPr>
        <w:pStyle w:val="Bibliography"/>
        <w:rPr>
          <w:ins w:id="539" w:author="Diego Pires Ferraz Da Trindade" w:date="2022-11-28T18:06:00Z"/>
        </w:rPr>
      </w:pPr>
      <w:bookmarkStart w:id="540" w:name="ref-RijalSedimentaryancientDNA2021"/>
      <w:bookmarkEnd w:id="535"/>
      <w:moveToRangeEnd w:id="537"/>
      <w:ins w:id="541" w:author="Diego Pires Ferraz Da Trindade" w:date="2022-11-28T18:06:00Z">
        <w:r>
          <w:t xml:space="preserve">11. </w:t>
        </w:r>
        <w:proofErr w:type="spellStart"/>
        <w:r>
          <w:t>Rijal</w:t>
        </w:r>
        <w:proofErr w:type="spellEnd"/>
        <w:r>
          <w:t xml:space="preserve"> DP </w:t>
        </w:r>
        <w:r>
          <w:rPr>
            <w:i/>
          </w:rPr>
          <w:t>et al.</w:t>
        </w:r>
        <w:r>
          <w:t xml:space="preserve"> 2021 Sedimentary ancient </w:t>
        </w:r>
        <w:proofErr w:type="spellStart"/>
        <w:r>
          <w:t>dna</w:t>
        </w:r>
        <w:proofErr w:type="spellEnd"/>
        <w:r>
          <w:t xml:space="preserve"> shows terrestrial plant richness continuously increased over the </w:t>
        </w:r>
        <w:proofErr w:type="spellStart"/>
        <w:r>
          <w:t>holocene</w:t>
        </w:r>
        <w:proofErr w:type="spellEnd"/>
        <w:r>
          <w:t xml:space="preserve"> in northern </w:t>
        </w:r>
        <w:proofErr w:type="spellStart"/>
        <w:r>
          <w:t>fennoscandia</w:t>
        </w:r>
        <w:proofErr w:type="spellEnd"/>
        <w:r>
          <w:t xml:space="preserve">. </w:t>
        </w:r>
        <w:r>
          <w:rPr>
            <w:i/>
          </w:rPr>
          <w:t>Science Advances</w:t>
        </w:r>
        <w:r>
          <w:t xml:space="preserve"> </w:t>
        </w:r>
        <w:r>
          <w:rPr>
            <w:b/>
          </w:rPr>
          <w:t>7</w:t>
        </w:r>
        <w:r>
          <w:t>, eabf9557. (doi:</w:t>
        </w:r>
        <w:r w:rsidR="005375CC">
          <w:fldChar w:fldCharType="begin"/>
        </w:r>
        <w:r w:rsidR="005375CC">
          <w:instrText xml:space="preserve"> HYPERLINK "https://doi.org/10.1126/sciadv.abf9557" \h </w:instrText>
        </w:r>
        <w:r w:rsidR="005375CC">
          <w:fldChar w:fldCharType="separate"/>
        </w:r>
        <w:r>
          <w:rPr>
            <w:rStyle w:val="Hyperlink"/>
          </w:rPr>
          <w:t>10.1126/sciadv.abf9557</w:t>
        </w:r>
        <w:r w:rsidR="005375CC">
          <w:rPr>
            <w:rStyle w:val="Hyperlink"/>
          </w:rPr>
          <w:fldChar w:fldCharType="end"/>
        </w:r>
        <w:r>
          <w:t>)</w:t>
        </w:r>
      </w:ins>
    </w:p>
    <w:p w14:paraId="2E42F44D" w14:textId="77777777" w:rsidR="0059667D" w:rsidRDefault="002734C0">
      <w:pPr>
        <w:pStyle w:val="Bibliography"/>
      </w:pPr>
      <w:bookmarkStart w:id="542" w:name="ref-mcgill2015"/>
      <w:bookmarkEnd w:id="540"/>
      <w:moveToRangeStart w:id="543" w:author="Diego Pires Ferraz Da Trindade" w:date="2022-11-28T18:06:00Z" w:name="move120551214"/>
      <w:moveTo w:id="544" w:author="Diego Pires Ferraz Da Trindade" w:date="2022-11-28T18:06:00Z">
        <w:r>
          <w:t xml:space="preserve">12. </w:t>
        </w:r>
      </w:moveTo>
      <w:moveToRangeEnd w:id="543"/>
      <w:r>
        <w:t xml:space="preserve">McGill B, </w:t>
      </w:r>
      <w:proofErr w:type="spellStart"/>
      <w:r>
        <w:t>Dornelas</w:t>
      </w:r>
      <w:proofErr w:type="spellEnd"/>
      <w:r>
        <w:t xml:space="preserve"> M, </w:t>
      </w:r>
      <w:proofErr w:type="spellStart"/>
      <w:r>
        <w:t>Gotelli</w:t>
      </w:r>
      <w:proofErr w:type="spellEnd"/>
      <w:r>
        <w:t xml:space="preserve"> N, </w:t>
      </w:r>
      <w:proofErr w:type="spellStart"/>
      <w:r>
        <w:t>Magurran</w:t>
      </w:r>
      <w:proofErr w:type="spellEnd"/>
      <w:r>
        <w:t xml:space="preserve"> A. 2015 Fifteen forms of biodiversity trend in the Anthropocene. </w:t>
      </w:r>
      <w:r>
        <w:rPr>
          <w:i/>
        </w:rPr>
        <w:t>Trends in Ecology &amp; Evolution</w:t>
      </w:r>
      <w:r>
        <w:t xml:space="preserve"> </w:t>
      </w:r>
      <w:r>
        <w:rPr>
          <w:b/>
        </w:rPr>
        <w:t>30</w:t>
      </w:r>
      <w:r>
        <w:t>, 104–113. (doi:</w:t>
      </w:r>
      <w:hyperlink r:id="rId8">
        <w:r>
          <w:rPr>
            <w:rStyle w:val="Hyperlink"/>
          </w:rPr>
          <w:t>10.1016/j.tree.2014.11.006</w:t>
        </w:r>
      </w:hyperlink>
      <w:r>
        <w:t>)</w:t>
      </w:r>
    </w:p>
    <w:p w14:paraId="59A2F754" w14:textId="117CC4C0" w:rsidR="0059667D" w:rsidRDefault="00A102A2">
      <w:pPr>
        <w:pStyle w:val="Bibliography"/>
      </w:pPr>
      <w:bookmarkStart w:id="545" w:name="ref-chase2019"/>
      <w:bookmarkEnd w:id="542"/>
      <w:del w:id="546" w:author="Diego Pires Ferraz Da Trindade" w:date="2022-11-28T18:06:00Z">
        <w:r>
          <w:delText>3</w:delText>
        </w:r>
      </w:del>
      <w:ins w:id="547" w:author="Diego Pires Ferraz Da Trindade" w:date="2022-11-28T18:06:00Z">
        <w:r w:rsidR="002734C0">
          <w:t>13</w:t>
        </w:r>
      </w:ins>
      <w:r w:rsidR="002734C0">
        <w:t xml:space="preserve">. Chase J </w:t>
      </w:r>
      <w:r w:rsidR="002734C0">
        <w:rPr>
          <w:i/>
        </w:rPr>
        <w:t>et al.</w:t>
      </w:r>
      <w:r w:rsidR="002734C0">
        <w:t xml:space="preserve"> 2019 Species richness change across spatial scales. </w:t>
      </w:r>
      <w:r w:rsidR="002734C0">
        <w:rPr>
          <w:i/>
        </w:rPr>
        <w:t>Oikos</w:t>
      </w:r>
      <w:r w:rsidR="002734C0">
        <w:t xml:space="preserve"> </w:t>
      </w:r>
      <w:r w:rsidR="002734C0">
        <w:rPr>
          <w:b/>
        </w:rPr>
        <w:t>0</w:t>
      </w:r>
      <w:r w:rsidR="002734C0">
        <w:t>, 113. (doi:</w:t>
      </w:r>
      <w:hyperlink r:id="rId9">
        <w:r w:rsidR="002734C0">
          <w:rPr>
            <w:rStyle w:val="Hyperlink"/>
          </w:rPr>
          <w:t>10.1111/oik.05968</w:t>
        </w:r>
      </w:hyperlink>
      <w:r w:rsidR="002734C0">
        <w:t>)</w:t>
      </w:r>
    </w:p>
    <w:p w14:paraId="5BF724AF" w14:textId="7A94BF81" w:rsidR="0059667D" w:rsidRDefault="00A102A2">
      <w:pPr>
        <w:pStyle w:val="Bibliography"/>
      </w:pPr>
      <w:bookmarkStart w:id="548" w:name="ref-jarzyna2018"/>
      <w:bookmarkEnd w:id="545"/>
      <w:del w:id="549" w:author="Diego Pires Ferraz Da Trindade" w:date="2022-11-28T18:06:00Z">
        <w:r>
          <w:delText>4</w:delText>
        </w:r>
      </w:del>
      <w:ins w:id="550" w:author="Diego Pires Ferraz Da Trindade" w:date="2022-11-28T18:06:00Z">
        <w:r w:rsidR="002734C0">
          <w:t>14</w:t>
        </w:r>
      </w:ins>
      <w:r w:rsidR="002734C0">
        <w:t xml:space="preserve">. </w:t>
      </w:r>
      <w:proofErr w:type="spellStart"/>
      <w:r w:rsidR="002734C0">
        <w:t>Jarzyna</w:t>
      </w:r>
      <w:proofErr w:type="spellEnd"/>
      <w:r w:rsidR="002734C0">
        <w:t xml:space="preserve"> M, </w:t>
      </w:r>
      <w:proofErr w:type="spellStart"/>
      <w:r w:rsidR="002734C0">
        <w:t>Jetz</w:t>
      </w:r>
      <w:proofErr w:type="spellEnd"/>
      <w:r w:rsidR="002734C0">
        <w:t xml:space="preserve"> W. 2018 Taxonomic and functional diversity change is scale dependent. </w:t>
      </w:r>
      <w:r w:rsidR="002734C0">
        <w:rPr>
          <w:i/>
        </w:rPr>
        <w:t>Nature Communications</w:t>
      </w:r>
      <w:r w:rsidR="002734C0">
        <w:t xml:space="preserve"> </w:t>
      </w:r>
      <w:r w:rsidR="002734C0">
        <w:rPr>
          <w:b/>
        </w:rPr>
        <w:t>9</w:t>
      </w:r>
      <w:r w:rsidR="002734C0">
        <w:t>, 2565. (doi:</w:t>
      </w:r>
      <w:hyperlink r:id="rId10">
        <w:r w:rsidR="002734C0">
          <w:rPr>
            <w:rStyle w:val="Hyperlink"/>
          </w:rPr>
          <w:t>10.1038/s41467-018-04889-z</w:t>
        </w:r>
      </w:hyperlink>
      <w:r w:rsidR="002734C0">
        <w:t>)</w:t>
      </w:r>
    </w:p>
    <w:p w14:paraId="53D74EE2" w14:textId="77777777" w:rsidR="0059667D" w:rsidRDefault="00A102A2">
      <w:pPr>
        <w:pStyle w:val="Bibliography"/>
        <w:rPr>
          <w:moveFrom w:id="551" w:author="Diego Pires Ferraz Da Trindade" w:date="2022-11-28T18:06:00Z"/>
        </w:rPr>
      </w:pPr>
      <w:bookmarkStart w:id="552" w:name="X60622f55aa463bae8f017c61a9aa6c7715a546c"/>
      <w:bookmarkEnd w:id="548"/>
      <w:del w:id="553" w:author="Diego Pires Ferraz Da Trindade" w:date="2022-11-28T18:06:00Z">
        <w:r>
          <w:delText>5</w:delText>
        </w:r>
      </w:del>
      <w:moveFromRangeStart w:id="554" w:author="Diego Pires Ferraz Da Trindade" w:date="2022-11-28T18:06:00Z" w:name="move120551207"/>
      <w:moveFrom w:id="555" w:author="Diego Pires Ferraz Da Trindade" w:date="2022-11-28T18:06:00Z">
        <w:r w:rsidR="002734C0">
          <w:t xml:space="preserve">. Dawson SK </w:t>
        </w:r>
        <w:r w:rsidR="002734C0">
          <w:rPr>
            <w:i/>
          </w:rPr>
          <w:t>et al.</w:t>
        </w:r>
        <w:r w:rsidR="002734C0">
          <w:t xml:space="preserve"> 2021 The traits of “trait ecologists”: An analysis of the use of trait and functional trait terminology. </w:t>
        </w:r>
        <w:r w:rsidR="002734C0">
          <w:rPr>
            <w:i/>
          </w:rPr>
          <w:t>Ecology and Evolution</w:t>
        </w:r>
        <w:r w:rsidR="002734C0">
          <w:t xml:space="preserve"> </w:t>
        </w:r>
        <w:r w:rsidR="002734C0">
          <w:rPr>
            <w:b/>
          </w:rPr>
          <w:t>n/a</w:t>
        </w:r>
        <w:r w:rsidR="002734C0">
          <w:t>. (doi:</w:t>
        </w:r>
        <w:r w:rsidR="005375CC">
          <w:fldChar w:fldCharType="begin"/>
        </w:r>
        <w:r w:rsidR="005375CC">
          <w:instrText xml:space="preserve"> HYPERLINK "https://doi.org/10.1002/ece3.8321" \h </w:instrText>
        </w:r>
        <w:r w:rsidR="005375CC">
          <w:fldChar w:fldCharType="separate"/>
        </w:r>
        <w:r w:rsidR="002734C0">
          <w:rPr>
            <w:rStyle w:val="Hyperlink"/>
          </w:rPr>
          <w:t>10.1002/ece3.8321</w:t>
        </w:r>
        <w:r w:rsidR="005375CC">
          <w:rPr>
            <w:rStyle w:val="Hyperlink"/>
          </w:rPr>
          <w:fldChar w:fldCharType="end"/>
        </w:r>
        <w:r w:rsidR="002734C0">
          <w:t>)</w:t>
        </w:r>
      </w:moveFrom>
    </w:p>
    <w:moveFromRangeEnd w:id="554"/>
    <w:p w14:paraId="0541E757" w14:textId="77777777" w:rsidR="0059667D" w:rsidRDefault="00A102A2">
      <w:pPr>
        <w:pStyle w:val="Bibliography"/>
        <w:rPr>
          <w:moveFrom w:id="556" w:author="Diego Pires Ferraz Da Trindade" w:date="2022-11-28T18:06:00Z"/>
        </w:rPr>
      </w:pPr>
      <w:del w:id="557" w:author="Diego Pires Ferraz Da Trindade" w:date="2022-11-28T18:06:00Z">
        <w:r>
          <w:lastRenderedPageBreak/>
          <w:delText xml:space="preserve">6. </w:delText>
        </w:r>
      </w:del>
      <w:moveFromRangeStart w:id="558" w:author="Diego Pires Ferraz Da Trindade" w:date="2022-11-28T18:06:00Z" w:name="move120551215"/>
      <w:moveFrom w:id="559" w:author="Diego Pires Ferraz Da Trindade" w:date="2022-11-28T18:06:00Z">
        <w:r w:rsidR="002734C0">
          <w:t xml:space="preserve">Carmona CP </w:t>
        </w:r>
        <w:r w:rsidR="002734C0">
          <w:rPr>
            <w:i/>
          </w:rPr>
          <w:t>et al.</w:t>
        </w:r>
        <w:moveFromRangeStart w:id="560" w:author="Diego Pires Ferraz Da Trindade" w:date="2022-11-28T18:06:00Z" w:name="move120551216"/>
        <w:moveFromRangeEnd w:id="558"/>
        <w:r w:rsidR="002734C0">
          <w:t xml:space="preserve"> 2021 Erosion of global functional diversity across the tree of life. </w:t>
        </w:r>
        <w:r w:rsidR="002734C0">
          <w:rPr>
            <w:i/>
          </w:rPr>
          <w:t>Science Advances</w:t>
        </w:r>
        <w:r w:rsidR="002734C0">
          <w:t xml:space="preserve"> </w:t>
        </w:r>
        <w:r w:rsidR="002734C0">
          <w:rPr>
            <w:b/>
          </w:rPr>
          <w:t>7</w:t>
        </w:r>
        <w:r w:rsidR="002734C0">
          <w:t>, eabf2675. (doi:</w:t>
        </w:r>
        <w:r w:rsidR="005375CC">
          <w:fldChar w:fldCharType="begin"/>
        </w:r>
        <w:r w:rsidR="005375CC">
          <w:instrText xml:space="preserve"> HYPERLINK "https://doi.org/10.1126/sciadv.abf2675" \h </w:instrText>
        </w:r>
        <w:r w:rsidR="005375CC">
          <w:fldChar w:fldCharType="separate"/>
        </w:r>
        <w:r w:rsidR="002734C0">
          <w:rPr>
            <w:rStyle w:val="Hyperlink"/>
          </w:rPr>
          <w:t>10.1126/sciadv.abf2675</w:t>
        </w:r>
        <w:r w:rsidR="005375CC">
          <w:rPr>
            <w:rStyle w:val="Hyperlink"/>
          </w:rPr>
          <w:fldChar w:fldCharType="end"/>
        </w:r>
        <w:r w:rsidR="002734C0">
          <w:t>)</w:t>
        </w:r>
      </w:moveFrom>
    </w:p>
    <w:p w14:paraId="65932CE1" w14:textId="77777777" w:rsidR="00A102A2" w:rsidRDefault="00A102A2" w:rsidP="00A102A2">
      <w:pPr>
        <w:pStyle w:val="Bibliography"/>
        <w:rPr>
          <w:del w:id="561" w:author="Diego Pires Ferraz Da Trindade" w:date="2022-11-28T18:06:00Z"/>
        </w:rPr>
      </w:pPr>
      <w:bookmarkStart w:id="562" w:name="ref-hillebrand2018"/>
      <w:moveFromRangeEnd w:id="560"/>
      <w:del w:id="563" w:author="Diego Pires Ferraz Da Trindade" w:date="2022-11-28T18:06:00Z">
        <w:r>
          <w:delText xml:space="preserve">7. Hillebrand H </w:delText>
        </w:r>
        <w:r>
          <w:rPr>
            <w:i/>
          </w:rPr>
          <w:delText>et al.</w:delText>
        </w:r>
        <w:r>
          <w:delText xml:space="preserve"> 2018 Biodiversity change is uncoupled from species richness trends: Consequences for conservation and monitoring. </w:delText>
        </w:r>
        <w:r>
          <w:rPr>
            <w:i/>
          </w:rPr>
          <w:delText>Journal of Applied Ecology</w:delText>
        </w:r>
        <w:r>
          <w:delText xml:space="preserve"> </w:delText>
        </w:r>
        <w:r>
          <w:rPr>
            <w:b/>
          </w:rPr>
          <w:delText>55</w:delText>
        </w:r>
        <w:r>
          <w:delText>, 169–184. (doi:</w:delText>
        </w:r>
        <w:r w:rsidR="005375CC">
          <w:fldChar w:fldCharType="begin"/>
        </w:r>
        <w:r w:rsidR="005375CC">
          <w:delInstrText xml:space="preserve"> HYPERLINK "https://doi.org/10.1111/1365-2664.12959" \h </w:delInstrText>
        </w:r>
        <w:r w:rsidR="005375CC">
          <w:fldChar w:fldCharType="separate"/>
        </w:r>
        <w:r>
          <w:rPr>
            <w:rStyle w:val="Hyperlink"/>
          </w:rPr>
          <w:delText>10.1111/1365-2664.12959</w:delText>
        </w:r>
        <w:r w:rsidR="005375CC">
          <w:rPr>
            <w:rStyle w:val="Hyperlink"/>
          </w:rPr>
          <w:fldChar w:fldCharType="end"/>
        </w:r>
        <w:r>
          <w:delText>)</w:delText>
        </w:r>
      </w:del>
    </w:p>
    <w:p w14:paraId="5A2D97D7" w14:textId="77777777" w:rsidR="00A102A2" w:rsidRDefault="00A102A2" w:rsidP="00A102A2">
      <w:pPr>
        <w:pStyle w:val="Bibliography"/>
        <w:rPr>
          <w:del w:id="564" w:author="Diego Pires Ferraz Da Trindade" w:date="2022-11-28T18:06:00Z"/>
        </w:rPr>
      </w:pPr>
      <w:bookmarkStart w:id="565" w:name="ref-VellendPlantbiodiversitychange2017"/>
      <w:bookmarkEnd w:id="562"/>
      <w:del w:id="566" w:author="Diego Pires Ferraz Da Trindade" w:date="2022-11-28T18:06:00Z">
        <w:r>
          <w:delText xml:space="preserve">8. Vellend M, Baeten L, Becker-Scarpitta A, Boucher-Lalonde V, McCune JL, Messier J, Myers-Smith IH, Sax DF. 2017 Plant biodiversity change across scales during the Anthropocene. </w:delText>
        </w:r>
        <w:r>
          <w:rPr>
            <w:i/>
          </w:rPr>
          <w:delText>Annual Review of Plant Biology</w:delText>
        </w:r>
        <w:r>
          <w:delText xml:space="preserve"> </w:delText>
        </w:r>
        <w:r>
          <w:rPr>
            <w:b/>
          </w:rPr>
          <w:delText>68</w:delText>
        </w:r>
        <w:r>
          <w:delText>, 563–586. (doi:</w:delText>
        </w:r>
        <w:r w:rsidR="005375CC">
          <w:fldChar w:fldCharType="begin"/>
        </w:r>
        <w:r w:rsidR="005375CC">
          <w:delInstrText xml:space="preserve"> HYPERLINK "https://doi.</w:delInstrText>
        </w:r>
        <w:r w:rsidR="005375CC">
          <w:delInstrText xml:space="preserve">org/10.1146/annurev-arplant-042916-040949" \h </w:delInstrText>
        </w:r>
        <w:r w:rsidR="005375CC">
          <w:fldChar w:fldCharType="separate"/>
        </w:r>
        <w:r>
          <w:rPr>
            <w:rStyle w:val="Hyperlink"/>
          </w:rPr>
          <w:delText>10.1146/annurev-arplant-042916-040949</w:delText>
        </w:r>
        <w:r w:rsidR="005375CC">
          <w:rPr>
            <w:rStyle w:val="Hyperlink"/>
          </w:rPr>
          <w:fldChar w:fldCharType="end"/>
        </w:r>
        <w:r>
          <w:delText>)</w:delText>
        </w:r>
      </w:del>
    </w:p>
    <w:p w14:paraId="222706B9" w14:textId="77777777" w:rsidR="00A102A2" w:rsidRDefault="00A102A2" w:rsidP="00A102A2">
      <w:pPr>
        <w:pStyle w:val="Bibliography"/>
        <w:rPr>
          <w:del w:id="567" w:author="Diego Pires Ferraz Da Trindade" w:date="2022-11-28T18:06:00Z"/>
        </w:rPr>
      </w:pPr>
      <w:bookmarkStart w:id="568" w:name="ref-kuussaari2009"/>
      <w:bookmarkEnd w:id="565"/>
      <w:del w:id="569" w:author="Diego Pires Ferraz Da Trindade" w:date="2022-11-28T18:06:00Z">
        <w:r>
          <w:delText xml:space="preserve">9. Kuussaari M </w:delText>
        </w:r>
        <w:r>
          <w:rPr>
            <w:i/>
          </w:rPr>
          <w:delText>et al.</w:delText>
        </w:r>
        <w:r>
          <w:delText xml:space="preserve"> 2009 Extinction debt: A challenge for biodiversity conservation. </w:delText>
        </w:r>
        <w:r>
          <w:rPr>
            <w:i/>
          </w:rPr>
          <w:delText>Trends in Ecology &amp; Evolution</w:delText>
        </w:r>
        <w:r>
          <w:delText xml:space="preserve"> </w:delText>
        </w:r>
        <w:r>
          <w:rPr>
            <w:b/>
          </w:rPr>
          <w:delText>24</w:delText>
        </w:r>
        <w:r>
          <w:delText>, 564–571. (doi:</w:delText>
        </w:r>
        <w:r w:rsidR="005375CC">
          <w:fldChar w:fldCharType="begin"/>
        </w:r>
        <w:r w:rsidR="005375CC">
          <w:delInstrText xml:space="preserve"> HYPERLINK "https://doi.org/10.10</w:delInstrText>
        </w:r>
        <w:r w:rsidR="005375CC">
          <w:delInstrText xml:space="preserve">16/j.tree.2009.04.011" \h </w:delInstrText>
        </w:r>
        <w:r w:rsidR="005375CC">
          <w:fldChar w:fldCharType="separate"/>
        </w:r>
        <w:r>
          <w:rPr>
            <w:rStyle w:val="Hyperlink"/>
          </w:rPr>
          <w:delText>10.1016/j.tree.2009.04.011</w:delText>
        </w:r>
        <w:r w:rsidR="005375CC">
          <w:rPr>
            <w:rStyle w:val="Hyperlink"/>
          </w:rPr>
          <w:fldChar w:fldCharType="end"/>
        </w:r>
        <w:r>
          <w:delText>)</w:delText>
        </w:r>
      </w:del>
    </w:p>
    <w:bookmarkEnd w:id="568"/>
    <w:p w14:paraId="147F8B46" w14:textId="77777777" w:rsidR="0059667D" w:rsidRDefault="00A102A2">
      <w:pPr>
        <w:pStyle w:val="Bibliography"/>
        <w:rPr>
          <w:moveFrom w:id="570" w:author="Diego Pires Ferraz Da Trindade" w:date="2022-11-28T18:06:00Z"/>
        </w:rPr>
      </w:pPr>
      <w:del w:id="571" w:author="Diego Pires Ferraz Da Trindade" w:date="2022-11-28T18:06:00Z">
        <w:r>
          <w:delText>10.</w:delText>
        </w:r>
      </w:del>
      <w:moveFromRangeStart w:id="572" w:author="Diego Pires Ferraz Da Trindade" w:date="2022-11-28T18:06:00Z" w:name="move120551212"/>
      <w:moveFrom w:id="573" w:author="Diego Pires Ferraz Da Trindade" w:date="2022-11-28T18:06:00Z">
        <w:r w:rsidR="002734C0">
          <w:t xml:space="preserve"> Blonder B </w:t>
        </w:r>
        <w:r w:rsidR="002734C0">
          <w:rPr>
            <w:i/>
          </w:rPr>
          <w:t>et al.</w:t>
        </w:r>
        <w:r w:rsidR="002734C0">
          <w:t xml:space="preserve"> 2015 Linking environmental filtering and disequilibrium to biogeography with a community climate framework. </w:t>
        </w:r>
        <w:r w:rsidR="002734C0">
          <w:rPr>
            <w:i/>
          </w:rPr>
          <w:t>Ecology</w:t>
        </w:r>
        <w:r w:rsidR="002734C0">
          <w:t xml:space="preserve"> </w:t>
        </w:r>
        <w:r w:rsidR="002734C0">
          <w:rPr>
            <w:b/>
          </w:rPr>
          <w:t>96</w:t>
        </w:r>
        <w:r w:rsidR="002734C0">
          <w:t>, 972–985. (doi:</w:t>
        </w:r>
        <w:r w:rsidR="005375CC">
          <w:fldChar w:fldCharType="begin"/>
        </w:r>
        <w:r w:rsidR="005375CC">
          <w:instrText xml:space="preserve"> HYPERLINK "https://doi.org/10.1890/14-0589.1" \h </w:instrText>
        </w:r>
        <w:r w:rsidR="005375CC">
          <w:fldChar w:fldCharType="separate"/>
        </w:r>
        <w:r w:rsidR="002734C0">
          <w:rPr>
            <w:rStyle w:val="Hyperlink"/>
          </w:rPr>
          <w:t>10.1890/14-0589.1</w:t>
        </w:r>
        <w:r w:rsidR="005375CC">
          <w:rPr>
            <w:rStyle w:val="Hyperlink"/>
          </w:rPr>
          <w:fldChar w:fldCharType="end"/>
        </w:r>
        <w:r w:rsidR="002734C0">
          <w:t>)</w:t>
        </w:r>
      </w:moveFrom>
    </w:p>
    <w:moveFromRangeEnd w:id="572"/>
    <w:p w14:paraId="594CF0EF" w14:textId="77777777" w:rsidR="0059667D" w:rsidRDefault="00A102A2">
      <w:pPr>
        <w:pStyle w:val="Bibliography"/>
        <w:rPr>
          <w:moveFrom w:id="574" w:author="Diego Pires Ferraz Da Trindade" w:date="2022-11-28T18:06:00Z"/>
        </w:rPr>
      </w:pPr>
      <w:del w:id="575" w:author="Diego Pires Ferraz Da Trindade" w:date="2022-11-28T18:06:00Z">
        <w:r>
          <w:delText>11.</w:delText>
        </w:r>
      </w:del>
      <w:moveFromRangeStart w:id="576" w:author="Diego Pires Ferraz Da Trindade" w:date="2022-11-28T18:06:00Z" w:name="move120551213"/>
      <w:moveFrom w:id="577" w:author="Diego Pires Ferraz Da Trindade" w:date="2022-11-28T18:06:00Z">
        <w:r w:rsidR="002734C0">
          <w:t xml:space="preserve"> Knight CA, Blois JL, Blonder B, Macias-Fauria M, Ordonez A, Svenning J-C. 2019 Community assembly and climate mismatch in Late Quaternary eastern North American pollen assemblages. </w:t>
        </w:r>
        <w:r w:rsidR="002734C0">
          <w:rPr>
            <w:i/>
          </w:rPr>
          <w:t>The American Naturalist</w:t>
        </w:r>
        <w:r w:rsidR="002734C0">
          <w:t>, 000–000. (doi:</w:t>
        </w:r>
        <w:r w:rsidR="005375CC">
          <w:fldChar w:fldCharType="begin"/>
        </w:r>
        <w:r w:rsidR="005375CC">
          <w:instrText xml:space="preserve"> HYPERLINK "https://doi.org/10.1086/706340" \h </w:instrText>
        </w:r>
        <w:r w:rsidR="005375CC">
          <w:fldChar w:fldCharType="separate"/>
        </w:r>
        <w:r w:rsidR="002734C0">
          <w:rPr>
            <w:rStyle w:val="Hyperlink"/>
          </w:rPr>
          <w:t>10.1086/706340</w:t>
        </w:r>
        <w:r w:rsidR="005375CC">
          <w:rPr>
            <w:rStyle w:val="Hyperlink"/>
          </w:rPr>
          <w:fldChar w:fldCharType="end"/>
        </w:r>
        <w:r w:rsidR="002734C0">
          <w:t>)</w:t>
        </w:r>
      </w:moveFrom>
    </w:p>
    <w:p w14:paraId="2EB5135A" w14:textId="77777777" w:rsidR="0059667D" w:rsidRDefault="002734C0">
      <w:pPr>
        <w:pStyle w:val="Bibliography"/>
        <w:rPr>
          <w:moveFrom w:id="578" w:author="Diego Pires Ferraz Da Trindade" w:date="2022-11-28T18:06:00Z"/>
        </w:rPr>
      </w:pPr>
      <w:moveFromRangeStart w:id="579" w:author="Diego Pires Ferraz Da Trindade" w:date="2022-11-28T18:06:00Z" w:name="move120551214"/>
      <w:moveFromRangeEnd w:id="576"/>
      <w:moveFrom w:id="580" w:author="Diego Pires Ferraz Da Trindade" w:date="2022-11-28T18:06:00Z">
        <w:r>
          <w:t xml:space="preserve">12. </w:t>
        </w:r>
        <w:moveFromRangeStart w:id="581" w:author="Diego Pires Ferraz Da Trindade" w:date="2022-11-28T18:06:00Z" w:name="move120551206"/>
        <w:moveFromRangeEnd w:id="579"/>
        <w:r>
          <w:t xml:space="preserve">Zobel M. 2016 The species pool concept as a framework for studying patterns of plant diversity. </w:t>
        </w:r>
        <w:r>
          <w:rPr>
            <w:i/>
          </w:rPr>
          <w:t>Journal of Vegetation Science</w:t>
        </w:r>
        <w:r>
          <w:t xml:space="preserve"> </w:t>
        </w:r>
        <w:r>
          <w:rPr>
            <w:b/>
          </w:rPr>
          <w:t>27</w:t>
        </w:r>
        <w:r>
          <w:t>, 8–18. (doi:</w:t>
        </w:r>
        <w:r w:rsidR="005375CC">
          <w:fldChar w:fldCharType="begin"/>
        </w:r>
        <w:r w:rsidR="005375CC">
          <w:instrText xml:space="preserve"> HYPERLINK "https://doi.org/10.1111/jvs.12333" \h </w:instrText>
        </w:r>
        <w:r w:rsidR="005375CC">
          <w:fldChar w:fldCharType="separate"/>
        </w:r>
        <w:r>
          <w:rPr>
            <w:rStyle w:val="Hyperlink"/>
          </w:rPr>
          <w:t>10.1111/jvs.12333</w:t>
        </w:r>
        <w:r w:rsidR="005375CC">
          <w:rPr>
            <w:rStyle w:val="Hyperlink"/>
          </w:rPr>
          <w:fldChar w:fldCharType="end"/>
        </w:r>
        <w:r>
          <w:t>)</w:t>
        </w:r>
      </w:moveFrom>
    </w:p>
    <w:moveFromRangeEnd w:id="581"/>
    <w:p w14:paraId="58423DE6" w14:textId="77777777" w:rsidR="0059667D" w:rsidRDefault="00A102A2">
      <w:pPr>
        <w:pStyle w:val="Bibliography"/>
        <w:rPr>
          <w:moveFrom w:id="582" w:author="Diego Pires Ferraz Da Trindade" w:date="2022-11-28T18:06:00Z"/>
        </w:rPr>
      </w:pPr>
      <w:del w:id="583" w:author="Diego Pires Ferraz Da Trindade" w:date="2022-11-28T18:06:00Z">
        <w:r>
          <w:delText>13.</w:delText>
        </w:r>
      </w:del>
      <w:moveFromRangeStart w:id="584" w:author="Diego Pires Ferraz Da Trindade" w:date="2022-11-28T18:06:00Z" w:name="move120551208"/>
      <w:moveFrom w:id="585" w:author="Diego Pires Ferraz Da Trindade" w:date="2022-11-28T18:06:00Z">
        <w:r w:rsidR="002734C0">
          <w:t xml:space="preserve"> Pärtel M, Szava-Kovats R, Zobel M. 2011 Dark diversity: Shedding light on absent species. </w:t>
        </w:r>
        <w:r w:rsidR="002734C0">
          <w:rPr>
            <w:i/>
          </w:rPr>
          <w:t>Trends in Ecology &amp; Evolution</w:t>
        </w:r>
        <w:r w:rsidR="002734C0">
          <w:t xml:space="preserve"> </w:t>
        </w:r>
        <w:r w:rsidR="002734C0">
          <w:rPr>
            <w:b/>
          </w:rPr>
          <w:t>26</w:t>
        </w:r>
        <w:r w:rsidR="002734C0">
          <w:t>, 124–128. (doi:</w:t>
        </w:r>
        <w:r w:rsidR="005375CC">
          <w:fldChar w:fldCharType="begin"/>
        </w:r>
        <w:r w:rsidR="005375CC">
          <w:instrText xml:space="preserve"> HYPERLINK "https://doi.org/10.1016/j.tr</w:instrText>
        </w:r>
        <w:r w:rsidR="005375CC">
          <w:instrText xml:space="preserve">ee.2010.12.004" \h </w:instrText>
        </w:r>
        <w:r w:rsidR="005375CC">
          <w:fldChar w:fldCharType="separate"/>
        </w:r>
        <w:r w:rsidR="002734C0">
          <w:rPr>
            <w:rStyle w:val="Hyperlink"/>
          </w:rPr>
          <w:t>10.1016/j.tree.2010.12.004</w:t>
        </w:r>
        <w:r w:rsidR="005375CC">
          <w:rPr>
            <w:rStyle w:val="Hyperlink"/>
          </w:rPr>
          <w:fldChar w:fldCharType="end"/>
        </w:r>
        <w:r w:rsidR="002734C0">
          <w:t>)</w:t>
        </w:r>
      </w:moveFrom>
    </w:p>
    <w:moveFromRangeEnd w:id="584"/>
    <w:p w14:paraId="33473F3E" w14:textId="393D50C4" w:rsidR="0059667D" w:rsidRDefault="00A102A2">
      <w:pPr>
        <w:pStyle w:val="Bibliography"/>
        <w:rPr>
          <w:ins w:id="586" w:author="Diego Pires Ferraz Da Trindade" w:date="2022-11-28T18:06:00Z"/>
        </w:rPr>
      </w:pPr>
      <w:del w:id="587" w:author="Diego Pires Ferraz Da Trindade" w:date="2022-11-28T18:06:00Z">
        <w:r>
          <w:lastRenderedPageBreak/>
          <w:delText>14</w:delText>
        </w:r>
      </w:del>
      <w:ins w:id="588" w:author="Diego Pires Ferraz Da Trindade" w:date="2022-11-28T18:06:00Z">
        <w:r w:rsidR="002734C0">
          <w:t xml:space="preserve">15. </w:t>
        </w:r>
        <w:proofErr w:type="spellStart"/>
        <w:r w:rsidR="002734C0">
          <w:t>Pärtel</w:t>
        </w:r>
        <w:proofErr w:type="spellEnd"/>
        <w:r w:rsidR="002734C0">
          <w:t xml:space="preserve"> M, Bennett JA, Zobel M. 2016 Macroecology of biodiversity: Disentangling local and regional effects. </w:t>
        </w:r>
        <w:r w:rsidR="002734C0">
          <w:rPr>
            <w:i/>
          </w:rPr>
          <w:t>New Phytologist</w:t>
        </w:r>
        <w:r w:rsidR="002734C0">
          <w:t xml:space="preserve"> </w:t>
        </w:r>
        <w:r w:rsidR="002734C0">
          <w:rPr>
            <w:b/>
          </w:rPr>
          <w:t>211</w:t>
        </w:r>
        <w:r w:rsidR="002734C0">
          <w:t>, 404–410. (doi:</w:t>
        </w:r>
        <w:r w:rsidR="005375CC">
          <w:fldChar w:fldCharType="begin"/>
        </w:r>
        <w:r w:rsidR="005375CC">
          <w:instrText xml:space="preserve"> HYPERLINK "https://doi.org/10.1111/nph.13943" \h </w:instrText>
        </w:r>
        <w:r w:rsidR="005375CC">
          <w:fldChar w:fldCharType="separate"/>
        </w:r>
        <w:r w:rsidR="002734C0">
          <w:rPr>
            <w:rStyle w:val="Hyperlink"/>
          </w:rPr>
          <w:t>10.1111/nph.13943</w:t>
        </w:r>
        <w:r w:rsidR="005375CC">
          <w:rPr>
            <w:rStyle w:val="Hyperlink"/>
          </w:rPr>
          <w:fldChar w:fldCharType="end"/>
        </w:r>
        <w:r w:rsidR="002734C0">
          <w:t>)</w:t>
        </w:r>
      </w:ins>
    </w:p>
    <w:p w14:paraId="4F51F60E" w14:textId="77777777" w:rsidR="0059667D" w:rsidRDefault="002734C0">
      <w:pPr>
        <w:pStyle w:val="Bibliography"/>
      </w:pPr>
      <w:bookmarkStart w:id="589" w:name="Xef9e04fe3cdd13a14258346519804d18e8b2838"/>
      <w:bookmarkEnd w:id="552"/>
      <w:ins w:id="590" w:author="Diego Pires Ferraz Da Trindade" w:date="2022-11-28T18:06:00Z">
        <w:r>
          <w:t>16</w:t>
        </w:r>
      </w:ins>
      <w:r>
        <w:t xml:space="preserve">. </w:t>
      </w:r>
      <w:proofErr w:type="spellStart"/>
      <w:r>
        <w:t>Pärtel</w:t>
      </w:r>
      <w:proofErr w:type="spellEnd"/>
      <w:r>
        <w:t xml:space="preserve"> M, </w:t>
      </w:r>
      <w:proofErr w:type="spellStart"/>
      <w:r>
        <w:t>Szava-Kovats</w:t>
      </w:r>
      <w:proofErr w:type="spellEnd"/>
      <w:r>
        <w:t xml:space="preserve"> R, Zobel M. 2013 Community completeness: Linking local and dark diversity within the species pool concept. </w:t>
      </w:r>
      <w:r>
        <w:rPr>
          <w:i/>
        </w:rPr>
        <w:t xml:space="preserve">Folia </w:t>
      </w:r>
      <w:proofErr w:type="spellStart"/>
      <w:r>
        <w:rPr>
          <w:i/>
        </w:rPr>
        <w:t>Geobotanica</w:t>
      </w:r>
      <w:proofErr w:type="spellEnd"/>
      <w:r>
        <w:t xml:space="preserve"> </w:t>
      </w:r>
      <w:r>
        <w:rPr>
          <w:b/>
        </w:rPr>
        <w:t>48</w:t>
      </w:r>
      <w:r>
        <w:t>, 307–317. (doi:</w:t>
      </w:r>
      <w:hyperlink r:id="rId11">
        <w:r>
          <w:rPr>
            <w:rStyle w:val="Hyperlink"/>
          </w:rPr>
          <w:t>10.1007/s12224-013-9169-x</w:t>
        </w:r>
      </w:hyperlink>
      <w:r>
        <w:t>)</w:t>
      </w:r>
    </w:p>
    <w:p w14:paraId="16594A56" w14:textId="00504AEC" w:rsidR="0059667D" w:rsidRDefault="00A102A2">
      <w:pPr>
        <w:pStyle w:val="Bibliography"/>
        <w:rPr>
          <w:ins w:id="591" w:author="Diego Pires Ferraz Da Trindade" w:date="2022-11-28T18:06:00Z"/>
        </w:rPr>
      </w:pPr>
      <w:bookmarkStart w:id="592" w:name="X9c01eef494a98bd06b13bc512804ef8e129123b"/>
      <w:bookmarkEnd w:id="589"/>
      <w:del w:id="593" w:author="Diego Pires Ferraz Da Trindade" w:date="2022-11-28T18:06:00Z">
        <w:r>
          <w:delText>15</w:delText>
        </w:r>
      </w:del>
      <w:ins w:id="594" w:author="Diego Pires Ferraz Da Trindade" w:date="2022-11-28T18:06:00Z">
        <w:r w:rsidR="002734C0">
          <w:t xml:space="preserve">17. Jiménez-Alfaro B </w:t>
        </w:r>
        <w:r w:rsidR="002734C0">
          <w:rPr>
            <w:i/>
          </w:rPr>
          <w:t>et al.</w:t>
        </w:r>
        <w:r w:rsidR="002734C0">
          <w:t xml:space="preserve"> 2018 History and environment shape species pools and community diversity in </w:t>
        </w:r>
        <w:proofErr w:type="spellStart"/>
        <w:r w:rsidR="002734C0">
          <w:t>european</w:t>
        </w:r>
        <w:proofErr w:type="spellEnd"/>
        <w:r w:rsidR="002734C0">
          <w:t xml:space="preserve"> beech forests. </w:t>
        </w:r>
        <w:r w:rsidR="002734C0">
          <w:rPr>
            <w:i/>
          </w:rPr>
          <w:t>Nature Ecology &amp; Evolution</w:t>
        </w:r>
        <w:r w:rsidR="002734C0">
          <w:t xml:space="preserve"> </w:t>
        </w:r>
        <w:r w:rsidR="002734C0">
          <w:rPr>
            <w:b/>
          </w:rPr>
          <w:t>2</w:t>
        </w:r>
        <w:r w:rsidR="002734C0">
          <w:t>, 483–490. (doi:</w:t>
        </w:r>
        <w:r w:rsidR="005375CC">
          <w:fldChar w:fldCharType="begin"/>
        </w:r>
        <w:r w:rsidR="005375CC">
          <w:instrText xml:space="preserve"> H</w:instrText>
        </w:r>
        <w:r w:rsidR="005375CC">
          <w:instrText xml:space="preserve">YPERLINK "https://doi.org/10.1038/s41559-017-0462-6" \h </w:instrText>
        </w:r>
        <w:r w:rsidR="005375CC">
          <w:fldChar w:fldCharType="separate"/>
        </w:r>
        <w:r w:rsidR="002734C0">
          <w:rPr>
            <w:rStyle w:val="Hyperlink"/>
          </w:rPr>
          <w:t>10.1038/s41559-017-0462-6</w:t>
        </w:r>
        <w:r w:rsidR="005375CC">
          <w:rPr>
            <w:rStyle w:val="Hyperlink"/>
          </w:rPr>
          <w:fldChar w:fldCharType="end"/>
        </w:r>
        <w:r w:rsidR="002734C0">
          <w:t>)</w:t>
        </w:r>
      </w:ins>
    </w:p>
    <w:p w14:paraId="7A857126" w14:textId="77777777" w:rsidR="0059667D" w:rsidRDefault="002734C0">
      <w:pPr>
        <w:pStyle w:val="Bibliography"/>
      </w:pPr>
      <w:bookmarkStart w:id="595" w:name="ref-trindade2020"/>
      <w:bookmarkEnd w:id="592"/>
      <w:ins w:id="596" w:author="Diego Pires Ferraz Da Trindade" w:date="2022-11-28T18:06:00Z">
        <w:r>
          <w:t>18</w:t>
        </w:r>
      </w:ins>
      <w:r>
        <w:t xml:space="preserve">. Trindade DPF, Carmona CP, </w:t>
      </w:r>
      <w:proofErr w:type="spellStart"/>
      <w:r>
        <w:t>Pärtel</w:t>
      </w:r>
      <w:proofErr w:type="spellEnd"/>
      <w:r>
        <w:t xml:space="preserve"> M. 2020 Temporal lags in observed and dark diversity in the Anthropocene. </w:t>
      </w:r>
      <w:r>
        <w:rPr>
          <w:i/>
        </w:rPr>
        <w:t>Global Change Biology</w:t>
      </w:r>
      <w:r>
        <w:t xml:space="preserve"> </w:t>
      </w:r>
      <w:r>
        <w:rPr>
          <w:b/>
        </w:rPr>
        <w:t>26</w:t>
      </w:r>
      <w:r>
        <w:t>, 3193–3201. (doi:</w:t>
      </w:r>
      <w:hyperlink r:id="rId12">
        <w:r>
          <w:rPr>
            <w:rStyle w:val="Hyperlink"/>
          </w:rPr>
          <w:t>10.1111/gcb.15093</w:t>
        </w:r>
      </w:hyperlink>
      <w:r>
        <w:t>)</w:t>
      </w:r>
    </w:p>
    <w:p w14:paraId="6C52A993" w14:textId="2356E7D3" w:rsidR="0059667D" w:rsidRDefault="00A102A2">
      <w:pPr>
        <w:pStyle w:val="Bibliography"/>
        <w:rPr>
          <w:moveTo w:id="597" w:author="Diego Pires Ferraz Da Trindade" w:date="2022-11-28T18:06:00Z"/>
        </w:rPr>
      </w:pPr>
      <w:del w:id="598" w:author="Diego Pires Ferraz Da Trindade" w:date="2022-11-28T18:06:00Z">
        <w:r>
          <w:delText>16. Trindade DPF, Pärtel M, Carmona C</w:delText>
        </w:r>
        <w:r w:rsidR="00AF05A1">
          <w:delText>P</w:delText>
        </w:r>
        <w:r>
          <w:delText>, Randlane T, Nascimbene J.</w:delText>
        </w:r>
      </w:del>
      <w:bookmarkStart w:id="599" w:name="ref-török2017"/>
      <w:bookmarkEnd w:id="595"/>
      <w:ins w:id="600" w:author="Diego Pires Ferraz Da Trindade" w:date="2022-11-28T18:06:00Z">
        <w:r w:rsidR="002734C0">
          <w:t>19.</w:t>
        </w:r>
      </w:ins>
      <w:moveToRangeStart w:id="601" w:author="Diego Pires Ferraz Da Trindade" w:date="2022-11-28T18:06:00Z" w:name="move120551217"/>
      <w:moveTo w:id="602" w:author="Diego Pires Ferraz Da Trindade" w:date="2022-11-28T18:06:00Z">
        <w:r w:rsidR="002734C0">
          <w:t xml:space="preserve"> </w:t>
        </w:r>
        <w:proofErr w:type="spellStart"/>
        <w:r w:rsidR="002734C0">
          <w:t>Török</w:t>
        </w:r>
        <w:proofErr w:type="spellEnd"/>
        <w:r w:rsidR="002734C0">
          <w:t xml:space="preserve"> P, Helm A. 2017 Ecological theory provides strong support for habitat restoration. </w:t>
        </w:r>
        <w:r w:rsidR="002734C0">
          <w:rPr>
            <w:i/>
          </w:rPr>
          <w:t>Biological Conservation</w:t>
        </w:r>
        <w:r w:rsidR="002734C0">
          <w:t xml:space="preserve"> </w:t>
        </w:r>
        <w:r w:rsidR="002734C0">
          <w:rPr>
            <w:b/>
          </w:rPr>
          <w:t>206</w:t>
        </w:r>
        <w:r w:rsidR="002734C0">
          <w:t>, 85–91. (doi:</w:t>
        </w:r>
        <w:r w:rsidR="005375CC">
          <w:fldChar w:fldCharType="begin"/>
        </w:r>
        <w:r w:rsidR="005375CC">
          <w:instrText xml:space="preserve"> HYPERLINK "https://doi.org/10.1016/j.biocon.2016.12.024" \h </w:instrText>
        </w:r>
        <w:r w:rsidR="005375CC">
          <w:fldChar w:fldCharType="separate"/>
        </w:r>
        <w:r w:rsidR="002734C0">
          <w:rPr>
            <w:rStyle w:val="Hyperlink"/>
          </w:rPr>
          <w:t>10.1016/j.biocon.2016.12.024</w:t>
        </w:r>
        <w:r w:rsidR="005375CC">
          <w:rPr>
            <w:rStyle w:val="Hyperlink"/>
          </w:rPr>
          <w:fldChar w:fldCharType="end"/>
        </w:r>
        <w:r w:rsidR="002734C0">
          <w:t>)</w:t>
        </w:r>
      </w:moveTo>
    </w:p>
    <w:p w14:paraId="3A406676" w14:textId="77777777" w:rsidR="0059667D" w:rsidRDefault="002734C0">
      <w:pPr>
        <w:pStyle w:val="Bibliography"/>
        <w:rPr>
          <w:ins w:id="603" w:author="Diego Pires Ferraz Da Trindade" w:date="2022-11-28T18:06:00Z"/>
        </w:rPr>
      </w:pPr>
      <w:bookmarkStart w:id="604" w:name="ref-GauzereMismatchesbirdsspatial2021"/>
      <w:bookmarkEnd w:id="599"/>
      <w:moveToRangeEnd w:id="601"/>
      <w:ins w:id="605" w:author="Diego Pires Ferraz Da Trindade" w:date="2022-11-28T18:06:00Z">
        <w:r>
          <w:t xml:space="preserve">20. </w:t>
        </w:r>
        <w:proofErr w:type="spellStart"/>
        <w:r>
          <w:t>Gaüzère</w:t>
        </w:r>
        <w:proofErr w:type="spellEnd"/>
        <w:r>
          <w:t xml:space="preserve"> P, </w:t>
        </w:r>
        <w:proofErr w:type="spellStart"/>
        <w:r>
          <w:t>Devictor</w:t>
        </w:r>
        <w:proofErr w:type="spellEnd"/>
        <w:r>
          <w:t xml:space="preserve"> V. 2021 Mismatches between birds’ spatial and temporal dynamics reflect their delayed response to global changes. </w:t>
        </w:r>
        <w:r>
          <w:rPr>
            <w:i/>
          </w:rPr>
          <w:t>Oikos</w:t>
        </w:r>
        <w:r>
          <w:t xml:space="preserve"> </w:t>
        </w:r>
        <w:r>
          <w:rPr>
            <w:b/>
          </w:rPr>
          <w:t>130</w:t>
        </w:r>
        <w:r>
          <w:t>, 1284–1296. (doi:</w:t>
        </w:r>
        <w:r w:rsidR="005375CC">
          <w:fldChar w:fldCharType="begin"/>
        </w:r>
        <w:r w:rsidR="005375CC">
          <w:instrText xml:space="preserve"> HYPERLINK "https://doi.org/10.1111/oik.08289" \h </w:instrText>
        </w:r>
        <w:r w:rsidR="005375CC">
          <w:fldChar w:fldCharType="separate"/>
        </w:r>
        <w:r>
          <w:rPr>
            <w:rStyle w:val="Hyperlink"/>
          </w:rPr>
          <w:t>10.1111/oik.08289</w:t>
        </w:r>
        <w:r w:rsidR="005375CC">
          <w:rPr>
            <w:rStyle w:val="Hyperlink"/>
          </w:rPr>
          <w:fldChar w:fldCharType="end"/>
        </w:r>
        <w:r>
          <w:t>)</w:t>
        </w:r>
      </w:ins>
    </w:p>
    <w:p w14:paraId="53A792A9" w14:textId="77777777" w:rsidR="0059667D" w:rsidRDefault="002734C0">
      <w:pPr>
        <w:pStyle w:val="Bibliography"/>
        <w:rPr>
          <w:ins w:id="606" w:author="Diego Pires Ferraz Da Trindade" w:date="2022-11-28T18:06:00Z"/>
        </w:rPr>
      </w:pPr>
      <w:bookmarkStart w:id="607" w:name="ref-dornelas2018"/>
      <w:bookmarkEnd w:id="604"/>
      <w:ins w:id="608" w:author="Diego Pires Ferraz Da Trindade" w:date="2022-11-28T18:06:00Z">
        <w:r>
          <w:t xml:space="preserve">21. </w:t>
        </w:r>
        <w:proofErr w:type="spellStart"/>
        <w:r>
          <w:t>Dornelas</w:t>
        </w:r>
        <w:proofErr w:type="spellEnd"/>
        <w:r>
          <w:t xml:space="preserve"> M </w:t>
        </w:r>
        <w:r>
          <w:rPr>
            <w:i/>
          </w:rPr>
          <w:t>et al.</w:t>
        </w:r>
        <w:r>
          <w:t xml:space="preserve"> 2018 </w:t>
        </w:r>
        <w:proofErr w:type="spellStart"/>
        <w:r>
          <w:t>BioTIME</w:t>
        </w:r>
        <w:proofErr w:type="spellEnd"/>
        <w:r>
          <w:t xml:space="preserve">: A database of biodiversity time series for the Anthropocene. </w:t>
        </w:r>
        <w:r>
          <w:rPr>
            <w:i/>
          </w:rPr>
          <w:t>Global Ecology and Biogeography</w:t>
        </w:r>
        <w:r>
          <w:t xml:space="preserve"> </w:t>
        </w:r>
        <w:r>
          <w:rPr>
            <w:b/>
          </w:rPr>
          <w:t>27</w:t>
        </w:r>
        <w:r>
          <w:t>, 760–786. (doi:</w:t>
        </w:r>
        <w:r w:rsidR="005375CC">
          <w:fldChar w:fldCharType="begin"/>
        </w:r>
        <w:r w:rsidR="005375CC">
          <w:instrText xml:space="preserve"> HYPERLINK "https://doi.org/10.111</w:instrText>
        </w:r>
        <w:r w:rsidR="005375CC">
          <w:instrText xml:space="preserve">1/geb.12729" \h </w:instrText>
        </w:r>
        <w:r w:rsidR="005375CC">
          <w:fldChar w:fldCharType="separate"/>
        </w:r>
        <w:r>
          <w:rPr>
            <w:rStyle w:val="Hyperlink"/>
          </w:rPr>
          <w:t>10.1111/geb.12729</w:t>
        </w:r>
        <w:r w:rsidR="005375CC">
          <w:rPr>
            <w:rStyle w:val="Hyperlink"/>
          </w:rPr>
          <w:fldChar w:fldCharType="end"/>
        </w:r>
        <w:r>
          <w:t>)</w:t>
        </w:r>
      </w:ins>
    </w:p>
    <w:p w14:paraId="5EB23668" w14:textId="77777777" w:rsidR="0059667D" w:rsidRDefault="002734C0">
      <w:pPr>
        <w:pStyle w:val="Bibliography"/>
        <w:rPr>
          <w:moveTo w:id="609" w:author="Diego Pires Ferraz Da Trindade" w:date="2022-11-28T18:06:00Z"/>
        </w:rPr>
      </w:pPr>
      <w:bookmarkStart w:id="610" w:name="ref-reitaluPatternsModernPollen2019"/>
      <w:bookmarkEnd w:id="607"/>
      <w:ins w:id="611" w:author="Diego Pires Ferraz Da Trindade" w:date="2022-11-28T18:06:00Z">
        <w:r>
          <w:t>22.</w:t>
        </w:r>
      </w:ins>
      <w:moveToRangeStart w:id="612" w:author="Diego Pires Ferraz Da Trindade" w:date="2022-11-28T18:06:00Z" w:name="move120551218"/>
      <w:moveTo w:id="613" w:author="Diego Pires Ferraz Da Trindade" w:date="2022-11-28T18:06:00Z">
        <w:r>
          <w:t xml:space="preserve"> </w:t>
        </w:r>
        <w:proofErr w:type="spellStart"/>
        <w:r>
          <w:t>Reitalu</w:t>
        </w:r>
        <w:proofErr w:type="spellEnd"/>
        <w:r>
          <w:t xml:space="preserve"> T </w:t>
        </w:r>
        <w:r>
          <w:rPr>
            <w:i/>
          </w:rPr>
          <w:t>et al.</w:t>
        </w:r>
        <w:r>
          <w:t xml:space="preserve"> 2019 Patterns of modern pollen and plant richness across Northern Europe. </w:t>
        </w:r>
        <w:r>
          <w:rPr>
            <w:i/>
          </w:rPr>
          <w:t>Journal of Ecology</w:t>
        </w:r>
        <w:r>
          <w:t xml:space="preserve"> </w:t>
        </w:r>
        <w:r>
          <w:rPr>
            <w:b/>
          </w:rPr>
          <w:t>107</w:t>
        </w:r>
        <w:r>
          <w:t>, 1662–1677. (doi:</w:t>
        </w:r>
        <w:r w:rsidR="005375CC">
          <w:fldChar w:fldCharType="begin"/>
        </w:r>
        <w:r w:rsidR="005375CC">
          <w:instrText xml:space="preserve"> HYPERLINK "https://doi.org/10.1111/1365-2745.13134" \h </w:instrText>
        </w:r>
        <w:r w:rsidR="005375CC">
          <w:fldChar w:fldCharType="separate"/>
        </w:r>
        <w:r>
          <w:rPr>
            <w:rStyle w:val="Hyperlink"/>
          </w:rPr>
          <w:t>10.1111/1365-2745.13134</w:t>
        </w:r>
        <w:r w:rsidR="005375CC">
          <w:rPr>
            <w:rStyle w:val="Hyperlink"/>
          </w:rPr>
          <w:fldChar w:fldCharType="end"/>
        </w:r>
        <w:r>
          <w:t>)</w:t>
        </w:r>
      </w:moveTo>
    </w:p>
    <w:p w14:paraId="75DE2BE3" w14:textId="77777777" w:rsidR="0059667D" w:rsidRDefault="002734C0">
      <w:pPr>
        <w:pStyle w:val="Bibliography"/>
        <w:rPr>
          <w:moveTo w:id="614" w:author="Diego Pires Ferraz Da Trindade" w:date="2022-11-28T18:06:00Z"/>
        </w:rPr>
      </w:pPr>
      <w:bookmarkStart w:id="615" w:name="ref-blaus2020"/>
      <w:bookmarkEnd w:id="610"/>
      <w:moveToRangeEnd w:id="612"/>
      <w:ins w:id="616" w:author="Diego Pires Ferraz Da Trindade" w:date="2022-11-28T18:06:00Z">
        <w:r>
          <w:lastRenderedPageBreak/>
          <w:t>23.</w:t>
        </w:r>
      </w:ins>
      <w:moveToRangeStart w:id="617" w:author="Diego Pires Ferraz Da Trindade" w:date="2022-11-28T18:06:00Z" w:name="move120551219"/>
      <w:moveTo w:id="618" w:author="Diego Pires Ferraz Da Trindade" w:date="2022-11-28T18:06:00Z">
        <w:r>
          <w:t xml:space="preserve"> </w:t>
        </w:r>
        <w:proofErr w:type="spellStart"/>
        <w:r>
          <w:t>Blaus</w:t>
        </w:r>
        <w:proofErr w:type="spellEnd"/>
        <w:r>
          <w:t xml:space="preserve"> A, </w:t>
        </w:r>
        <w:proofErr w:type="spellStart"/>
        <w:r>
          <w:t>Reitalu</w:t>
        </w:r>
        <w:proofErr w:type="spellEnd"/>
        <w:r>
          <w:t xml:space="preserve"> T, </w:t>
        </w:r>
        <w:proofErr w:type="spellStart"/>
        <w:r>
          <w:t>Gerhold</w:t>
        </w:r>
        <w:proofErr w:type="spellEnd"/>
        <w:r>
          <w:t xml:space="preserve"> P, </w:t>
        </w:r>
        <w:proofErr w:type="spellStart"/>
        <w:r>
          <w:t>Hiiesalu</w:t>
        </w:r>
        <w:proofErr w:type="spellEnd"/>
        <w:r>
          <w:t xml:space="preserve"> I, </w:t>
        </w:r>
        <w:proofErr w:type="spellStart"/>
        <w:r>
          <w:t>Massante</w:t>
        </w:r>
        <w:proofErr w:type="spellEnd"/>
        <w:r>
          <w:t xml:space="preserve"> J, </w:t>
        </w:r>
        <w:proofErr w:type="spellStart"/>
        <w:r>
          <w:t>Veski</w:t>
        </w:r>
        <w:proofErr w:type="spellEnd"/>
        <w:r>
          <w:t xml:space="preserve"> S. 2020 Modern pollen—plant diversity relationships inform palaeoecological reconstructions of functional and phylogenetic diversity in calcareous fens. </w:t>
        </w:r>
        <w:r>
          <w:rPr>
            <w:i/>
          </w:rPr>
          <w:t>Frontiers in Ecology and Evolution</w:t>
        </w:r>
        <w:r>
          <w:t xml:space="preserve"> </w:t>
        </w:r>
        <w:r>
          <w:rPr>
            <w:b/>
          </w:rPr>
          <w:t>8</w:t>
        </w:r>
        <w:r>
          <w:t>. (doi:</w:t>
        </w:r>
        <w:r w:rsidR="005375CC">
          <w:fldChar w:fldCharType="begin"/>
        </w:r>
        <w:r w:rsidR="005375CC">
          <w:instrText xml:space="preserve"> HYPERLINK "https://doi.org/10.3389/fevo.2020.00207" \h </w:instrText>
        </w:r>
        <w:r w:rsidR="005375CC">
          <w:fldChar w:fldCharType="separate"/>
        </w:r>
        <w:r>
          <w:rPr>
            <w:rStyle w:val="Hyperlink"/>
          </w:rPr>
          <w:t>10.3389/fevo.2020.00207</w:t>
        </w:r>
        <w:r w:rsidR="005375CC">
          <w:rPr>
            <w:rStyle w:val="Hyperlink"/>
          </w:rPr>
          <w:fldChar w:fldCharType="end"/>
        </w:r>
        <w:r>
          <w:t>)</w:t>
        </w:r>
      </w:moveTo>
    </w:p>
    <w:p w14:paraId="6746AA2F" w14:textId="77777777" w:rsidR="0059667D" w:rsidRDefault="002734C0">
      <w:pPr>
        <w:pStyle w:val="Bibliography"/>
        <w:rPr>
          <w:moveTo w:id="619" w:author="Diego Pires Ferraz Da Trindade" w:date="2022-11-28T18:06:00Z"/>
        </w:rPr>
      </w:pPr>
      <w:bookmarkStart w:id="620" w:name="Xaa91a3d633cbc63a6d9d37c150b3d9fd2b15fd5"/>
      <w:bookmarkEnd w:id="615"/>
      <w:moveToRangeEnd w:id="617"/>
      <w:ins w:id="621" w:author="Diego Pires Ferraz Da Trindade" w:date="2022-11-28T18:06:00Z">
        <w:r>
          <w:t>24.</w:t>
        </w:r>
      </w:ins>
      <w:moveToRangeStart w:id="622" w:author="Diego Pires Ferraz Da Trindade" w:date="2022-11-28T18:06:00Z" w:name="move120551220"/>
      <w:moveTo w:id="623" w:author="Diego Pires Ferraz Da Trindade" w:date="2022-11-28T18:06:00Z">
        <w:r>
          <w:t xml:space="preserve"> </w:t>
        </w:r>
        <w:proofErr w:type="spellStart"/>
        <w:r>
          <w:t>Giesecke</w:t>
        </w:r>
        <w:proofErr w:type="spellEnd"/>
        <w:r>
          <w:t xml:space="preserve"> T, Wolters S, van Leeuwen J, van der </w:t>
        </w:r>
        <w:proofErr w:type="spellStart"/>
        <w:r>
          <w:t>Knaap</w:t>
        </w:r>
        <w:proofErr w:type="spellEnd"/>
        <w:r>
          <w:t xml:space="preserve"> P, </w:t>
        </w:r>
        <w:proofErr w:type="spellStart"/>
        <w:r>
          <w:t>Leydet</w:t>
        </w:r>
        <w:proofErr w:type="spellEnd"/>
        <w:r>
          <w:t xml:space="preserve"> M, Brewer S. 2019 Postglacial change of the floristic diversity gradient in Europe. </w:t>
        </w:r>
        <w:r>
          <w:rPr>
            <w:i/>
          </w:rPr>
          <w:t>Nature Communications</w:t>
        </w:r>
        <w:r>
          <w:t xml:space="preserve"> </w:t>
        </w:r>
        <w:r>
          <w:rPr>
            <w:b/>
          </w:rPr>
          <w:t>10</w:t>
        </w:r>
        <w:r>
          <w:t>, 5422. (doi:</w:t>
        </w:r>
        <w:r w:rsidR="005375CC">
          <w:fldChar w:fldCharType="begin"/>
        </w:r>
        <w:r w:rsidR="005375CC">
          <w:instrText xml:space="preserve"> HYPERLINK "https://doi.org/10.1038/s41467-019-13233-y" \h </w:instrText>
        </w:r>
        <w:r w:rsidR="005375CC">
          <w:fldChar w:fldCharType="separate"/>
        </w:r>
        <w:r>
          <w:rPr>
            <w:rStyle w:val="Hyperlink"/>
          </w:rPr>
          <w:t>10.1038/s41467-019-13233-y</w:t>
        </w:r>
        <w:r w:rsidR="005375CC">
          <w:rPr>
            <w:rStyle w:val="Hyperlink"/>
          </w:rPr>
          <w:fldChar w:fldCharType="end"/>
        </w:r>
        <w:r>
          <w:t>)</w:t>
        </w:r>
      </w:moveTo>
    </w:p>
    <w:p w14:paraId="1CFBBDB2" w14:textId="77777777" w:rsidR="0059667D" w:rsidRDefault="002734C0">
      <w:pPr>
        <w:pStyle w:val="Bibliography"/>
        <w:rPr>
          <w:moveTo w:id="624" w:author="Diego Pires Ferraz Da Trindade" w:date="2022-11-28T18:06:00Z"/>
        </w:rPr>
      </w:pPr>
      <w:bookmarkStart w:id="625" w:name="ref-ReitaluNovelinsightspostglacial2015"/>
      <w:bookmarkEnd w:id="620"/>
      <w:moveToRangeEnd w:id="622"/>
      <w:ins w:id="626" w:author="Diego Pires Ferraz Da Trindade" w:date="2022-11-28T18:06:00Z">
        <w:r>
          <w:t>25.</w:t>
        </w:r>
      </w:ins>
      <w:moveToRangeStart w:id="627" w:author="Diego Pires Ferraz Da Trindade" w:date="2022-11-28T18:06:00Z" w:name="move120551221"/>
      <w:moveTo w:id="628" w:author="Diego Pires Ferraz Da Trindade" w:date="2022-11-28T18:06:00Z">
        <w:r>
          <w:t xml:space="preserve"> </w:t>
        </w:r>
        <w:proofErr w:type="spellStart"/>
        <w:r>
          <w:t>Reitalu</w:t>
        </w:r>
        <w:proofErr w:type="spellEnd"/>
        <w:r>
          <w:t xml:space="preserve"> T, </w:t>
        </w:r>
        <w:proofErr w:type="spellStart"/>
        <w:r>
          <w:t>Gerhold</w:t>
        </w:r>
        <w:proofErr w:type="spellEnd"/>
        <w:r>
          <w:t xml:space="preserve"> P, </w:t>
        </w:r>
        <w:proofErr w:type="spellStart"/>
        <w:r>
          <w:t>Poska</w:t>
        </w:r>
        <w:proofErr w:type="spellEnd"/>
        <w:r>
          <w:t xml:space="preserve"> A, </w:t>
        </w:r>
        <w:proofErr w:type="spellStart"/>
        <w:r>
          <w:t>Pärtel</w:t>
        </w:r>
        <w:proofErr w:type="spellEnd"/>
        <w:r>
          <w:t xml:space="preserve"> M, </w:t>
        </w:r>
        <w:proofErr w:type="spellStart"/>
        <w:r>
          <w:t>Väli</w:t>
        </w:r>
        <w:proofErr w:type="spellEnd"/>
        <w:r>
          <w:t xml:space="preserve"> V, </w:t>
        </w:r>
        <w:proofErr w:type="spellStart"/>
        <w:r>
          <w:t>Veski</w:t>
        </w:r>
        <w:proofErr w:type="spellEnd"/>
        <w:r>
          <w:t xml:space="preserve"> S. 2015 Novel insights into post-glacial vegetation change: Functional and phylogenetic diversity in pollen records. </w:t>
        </w:r>
        <w:r>
          <w:rPr>
            <w:i/>
          </w:rPr>
          <w:t>Journal of Vegetation Science</w:t>
        </w:r>
        <w:r>
          <w:t xml:space="preserve"> </w:t>
        </w:r>
        <w:r>
          <w:rPr>
            <w:b/>
          </w:rPr>
          <w:t>26</w:t>
        </w:r>
        <w:r>
          <w:t>, 911–922. (doi:</w:t>
        </w:r>
        <w:r w:rsidR="005375CC">
          <w:fldChar w:fldCharType="begin"/>
        </w:r>
        <w:r w:rsidR="005375CC">
          <w:instrText xml:space="preserve"> HYPERLINK "https://doi.org/10.1111/jvs.12300" \h </w:instrText>
        </w:r>
        <w:r w:rsidR="005375CC">
          <w:fldChar w:fldCharType="separate"/>
        </w:r>
        <w:r>
          <w:rPr>
            <w:rStyle w:val="Hyperlink"/>
          </w:rPr>
          <w:t>10.1111/jvs.12300</w:t>
        </w:r>
        <w:r w:rsidR="005375CC">
          <w:rPr>
            <w:rStyle w:val="Hyperlink"/>
          </w:rPr>
          <w:fldChar w:fldCharType="end"/>
        </w:r>
        <w:r>
          <w:t>)</w:t>
        </w:r>
      </w:moveTo>
    </w:p>
    <w:p w14:paraId="00A9095E" w14:textId="77777777" w:rsidR="0059667D" w:rsidRDefault="002734C0">
      <w:pPr>
        <w:pStyle w:val="Bibliography"/>
        <w:rPr>
          <w:moveTo w:id="629" w:author="Diego Pires Ferraz Da Trindade" w:date="2022-11-28T18:06:00Z"/>
        </w:rPr>
      </w:pPr>
      <w:bookmarkStart w:id="630" w:name="X6d21bbb1f1f59df031b2c851138fb61e4d17711"/>
      <w:bookmarkEnd w:id="625"/>
      <w:moveToRangeEnd w:id="627"/>
      <w:ins w:id="631" w:author="Diego Pires Ferraz Da Trindade" w:date="2022-11-28T18:06:00Z">
        <w:r>
          <w:t>26.</w:t>
        </w:r>
      </w:ins>
      <w:moveToRangeStart w:id="632" w:author="Diego Pires Ferraz Da Trindade" w:date="2022-11-28T18:06:00Z" w:name="move120551222"/>
      <w:moveTo w:id="633" w:author="Diego Pires Ferraz Da Trindade" w:date="2022-11-28T18:06:00Z">
        <w:r>
          <w:t xml:space="preserve"> </w:t>
        </w:r>
        <w:proofErr w:type="spellStart"/>
        <w:r>
          <w:t>Veeken</w:t>
        </w:r>
        <w:proofErr w:type="spellEnd"/>
        <w:r>
          <w:t xml:space="preserve"> A, Santos MJ, McGowan S, Davies AL, </w:t>
        </w:r>
        <w:proofErr w:type="spellStart"/>
        <w:r>
          <w:t>Schrodt</w:t>
        </w:r>
        <w:proofErr w:type="spellEnd"/>
        <w:r>
          <w:t xml:space="preserve"> F. 2022 Pollen-based reconstruction reveals the impact of the onset of agriculture on plant functional trait composition. </w:t>
        </w:r>
        <w:r>
          <w:rPr>
            <w:i/>
          </w:rPr>
          <w:t>Ecology Letters</w:t>
        </w:r>
        <w:r>
          <w:t xml:space="preserve"> </w:t>
        </w:r>
        <w:r>
          <w:rPr>
            <w:b/>
          </w:rPr>
          <w:t>25</w:t>
        </w:r>
        <w:r>
          <w:t>, 1937–1951. (doi:</w:t>
        </w:r>
        <w:r w:rsidR="005375CC">
          <w:fldChar w:fldCharType="begin"/>
        </w:r>
        <w:r w:rsidR="005375CC">
          <w:instrText xml:space="preserve"> HYPERLINK "https://doi.org/10.1111/ele.14063" \h </w:instrText>
        </w:r>
        <w:r w:rsidR="005375CC">
          <w:fldChar w:fldCharType="separate"/>
        </w:r>
        <w:r>
          <w:rPr>
            <w:rStyle w:val="Hyperlink"/>
          </w:rPr>
          <w:t>10.1111/ele.14063</w:t>
        </w:r>
        <w:r w:rsidR="005375CC">
          <w:rPr>
            <w:rStyle w:val="Hyperlink"/>
          </w:rPr>
          <w:fldChar w:fldCharType="end"/>
        </w:r>
        <w:r>
          <w:t>)</w:t>
        </w:r>
      </w:moveTo>
    </w:p>
    <w:p w14:paraId="6FD91B5C" w14:textId="77777777" w:rsidR="0059667D" w:rsidRDefault="002734C0">
      <w:pPr>
        <w:pStyle w:val="Bibliography"/>
        <w:rPr>
          <w:ins w:id="634" w:author="Diego Pires Ferraz Da Trindade" w:date="2022-11-28T18:06:00Z"/>
        </w:rPr>
      </w:pPr>
      <w:bookmarkStart w:id="635" w:name="ref-Karger2015"/>
      <w:bookmarkEnd w:id="630"/>
      <w:moveToRangeEnd w:id="632"/>
      <w:ins w:id="636" w:author="Diego Pires Ferraz Da Trindade" w:date="2022-11-28T18:06:00Z">
        <w:r>
          <w:t xml:space="preserve">27. Karger DN, </w:t>
        </w:r>
        <w:proofErr w:type="spellStart"/>
        <w:r>
          <w:t>Tuomisto</w:t>
        </w:r>
        <w:proofErr w:type="spellEnd"/>
        <w:r>
          <w:t xml:space="preserve"> H, Amoroso VB, </w:t>
        </w:r>
        <w:proofErr w:type="spellStart"/>
        <w:r>
          <w:t>Darnaedi</w:t>
        </w:r>
        <w:proofErr w:type="spellEnd"/>
        <w:r>
          <w:t xml:space="preserve"> D, </w:t>
        </w:r>
        <w:proofErr w:type="spellStart"/>
        <w:r>
          <w:t>Hidayat</w:t>
        </w:r>
        <w:proofErr w:type="spellEnd"/>
        <w:r>
          <w:t xml:space="preserve"> A, </w:t>
        </w:r>
        <w:proofErr w:type="spellStart"/>
        <w:r>
          <w:t>Abrahamczyk</w:t>
        </w:r>
        <w:proofErr w:type="spellEnd"/>
        <w:r>
          <w:t xml:space="preserve"> S, Kluge J, Lehnert M, Kessler M. 2015 The importance of species pool size for community composition. </w:t>
        </w:r>
        <w:proofErr w:type="spellStart"/>
        <w:r>
          <w:rPr>
            <w:i/>
          </w:rPr>
          <w:t>Ecography</w:t>
        </w:r>
        <w:proofErr w:type="spellEnd"/>
        <w:r>
          <w:t xml:space="preserve"> </w:t>
        </w:r>
        <w:r>
          <w:rPr>
            <w:b/>
          </w:rPr>
          <w:t>38</w:t>
        </w:r>
        <w:r>
          <w:t>, 1243–1253. (doi:</w:t>
        </w:r>
        <w:r w:rsidR="005375CC">
          <w:fldChar w:fldCharType="begin"/>
        </w:r>
        <w:r w:rsidR="005375CC">
          <w:instrText xml:space="preserve"> HYPERLINK "https://doi.org/10.1111/ecog.01322" \h </w:instrText>
        </w:r>
        <w:r w:rsidR="005375CC">
          <w:fldChar w:fldCharType="separate"/>
        </w:r>
        <w:r>
          <w:rPr>
            <w:rStyle w:val="Hyperlink"/>
          </w:rPr>
          <w:t>10.1111/ecog.01322</w:t>
        </w:r>
        <w:r w:rsidR="005375CC">
          <w:rPr>
            <w:rStyle w:val="Hyperlink"/>
          </w:rPr>
          <w:fldChar w:fldCharType="end"/>
        </w:r>
        <w:r>
          <w:t>)</w:t>
        </w:r>
      </w:ins>
    </w:p>
    <w:p w14:paraId="76FB8BCF" w14:textId="77777777" w:rsidR="0059667D" w:rsidRDefault="002734C0">
      <w:pPr>
        <w:pStyle w:val="Bibliography"/>
        <w:rPr>
          <w:ins w:id="637" w:author="Diego Pires Ferraz Da Trindade" w:date="2022-11-28T18:06:00Z"/>
        </w:rPr>
      </w:pPr>
      <w:bookmarkStart w:id="638" w:name="ref-PaquetteBioticinteractionsare2021"/>
      <w:bookmarkEnd w:id="635"/>
      <w:ins w:id="639" w:author="Diego Pires Ferraz Da Trindade" w:date="2022-11-28T18:06:00Z">
        <w:r>
          <w:t xml:space="preserve">28. Paquette A, Hargreaves AL. 2021 Biotic interactions are more often important at species’ warm versus cool range edges. </w:t>
        </w:r>
        <w:r>
          <w:rPr>
            <w:i/>
          </w:rPr>
          <w:t>Ecology Letters</w:t>
        </w:r>
        <w:r>
          <w:t xml:space="preserve"> </w:t>
        </w:r>
        <w:r>
          <w:rPr>
            <w:b/>
          </w:rPr>
          <w:t>24</w:t>
        </w:r>
        <w:r>
          <w:t>, 2427–2438. (doi:</w:t>
        </w:r>
        <w:r w:rsidR="005375CC">
          <w:fldChar w:fldCharType="begin"/>
        </w:r>
        <w:r w:rsidR="005375CC">
          <w:instrText xml:space="preserve"> HYPERLINK "https://doi.org/10.1111/ele.13864" \h </w:instrText>
        </w:r>
        <w:r w:rsidR="005375CC">
          <w:fldChar w:fldCharType="separate"/>
        </w:r>
        <w:r>
          <w:rPr>
            <w:rStyle w:val="Hyperlink"/>
          </w:rPr>
          <w:t>10.1111/ele.13864</w:t>
        </w:r>
        <w:r w:rsidR="005375CC">
          <w:rPr>
            <w:rStyle w:val="Hyperlink"/>
          </w:rPr>
          <w:fldChar w:fldCharType="end"/>
        </w:r>
        <w:r>
          <w:t>)</w:t>
        </w:r>
      </w:ins>
    </w:p>
    <w:p w14:paraId="2B2F8574" w14:textId="77777777" w:rsidR="0059667D" w:rsidRDefault="002734C0">
      <w:pPr>
        <w:pStyle w:val="Bibliography"/>
        <w:rPr>
          <w:moveTo w:id="640" w:author="Diego Pires Ferraz Da Trindade" w:date="2022-11-28T18:06:00Z"/>
        </w:rPr>
      </w:pPr>
      <w:bookmarkStart w:id="641" w:name="ref-GieseckePatternsdynamicsEuropean2017"/>
      <w:bookmarkEnd w:id="638"/>
      <w:ins w:id="642" w:author="Diego Pires Ferraz Da Trindade" w:date="2022-11-28T18:06:00Z">
        <w:r>
          <w:t>29.</w:t>
        </w:r>
      </w:ins>
      <w:moveToRangeStart w:id="643" w:author="Diego Pires Ferraz Da Trindade" w:date="2022-11-28T18:06:00Z" w:name="move120551223"/>
      <w:moveTo w:id="644" w:author="Diego Pires Ferraz Da Trindade" w:date="2022-11-28T18:06:00Z">
        <w:r>
          <w:t xml:space="preserve"> </w:t>
        </w:r>
        <w:proofErr w:type="spellStart"/>
        <w:r>
          <w:t>Giesecke</w:t>
        </w:r>
        <w:proofErr w:type="spellEnd"/>
        <w:r>
          <w:t xml:space="preserve"> T, Brewer S, </w:t>
        </w:r>
        <w:proofErr w:type="spellStart"/>
        <w:r>
          <w:t>Finsinger</w:t>
        </w:r>
        <w:proofErr w:type="spellEnd"/>
        <w:r>
          <w:t xml:space="preserve"> W, </w:t>
        </w:r>
        <w:proofErr w:type="spellStart"/>
        <w:r>
          <w:t>Leydet</w:t>
        </w:r>
        <w:proofErr w:type="spellEnd"/>
        <w:r>
          <w:t xml:space="preserve"> M, Bradshaw RHW. 2017 Patterns and dynamics of European vegetation change over the last 15,000 years. </w:t>
        </w:r>
        <w:r>
          <w:rPr>
            <w:i/>
          </w:rPr>
          <w:t>Journal of Biogeography</w:t>
        </w:r>
        <w:r>
          <w:t xml:space="preserve"> </w:t>
        </w:r>
        <w:r>
          <w:rPr>
            <w:b/>
          </w:rPr>
          <w:t>44</w:t>
        </w:r>
        <w:r>
          <w:t>, 1441–1456. (doi:</w:t>
        </w:r>
        <w:r w:rsidR="005375CC">
          <w:fldChar w:fldCharType="begin"/>
        </w:r>
        <w:r w:rsidR="005375CC">
          <w:instrText xml:space="preserve"> HYPERLINK "https://doi.org/10.1111/jbi.12974" \h </w:instrText>
        </w:r>
        <w:r w:rsidR="005375CC">
          <w:fldChar w:fldCharType="separate"/>
        </w:r>
        <w:r>
          <w:rPr>
            <w:rStyle w:val="Hyperlink"/>
          </w:rPr>
          <w:t>10.1111/jbi.12974</w:t>
        </w:r>
        <w:r w:rsidR="005375CC">
          <w:rPr>
            <w:rStyle w:val="Hyperlink"/>
          </w:rPr>
          <w:fldChar w:fldCharType="end"/>
        </w:r>
        <w:r>
          <w:t>)</w:t>
        </w:r>
      </w:moveTo>
    </w:p>
    <w:p w14:paraId="580843F2" w14:textId="77777777" w:rsidR="0059667D" w:rsidRDefault="002734C0">
      <w:pPr>
        <w:pStyle w:val="Bibliography"/>
        <w:rPr>
          <w:moveFrom w:id="645" w:author="Diego Pires Ferraz Da Trindade" w:date="2022-11-28T18:06:00Z"/>
        </w:rPr>
      </w:pPr>
      <w:moveFromRangeStart w:id="646" w:author="Diego Pires Ferraz Da Trindade" w:date="2022-11-28T18:06:00Z" w:name="move120551211"/>
      <w:moveToRangeEnd w:id="643"/>
      <w:moveFrom w:id="647" w:author="Diego Pires Ferraz Da Trindade" w:date="2022-11-28T18:06:00Z">
        <w:r>
          <w:lastRenderedPageBreak/>
          <w:t xml:space="preserve"> 2021 Integrating dark diversity and functional traits to enhance nature conservation of epiphytic lichens: A case study from Northern Italy. </w:t>
        </w:r>
        <w:r>
          <w:rPr>
            <w:i/>
          </w:rPr>
          <w:t>Biodiversity and Conservation</w:t>
        </w:r>
        <w:r>
          <w:t xml:space="preserve"> </w:t>
        </w:r>
        <w:r>
          <w:rPr>
            <w:b/>
          </w:rPr>
          <w:t>30</w:t>
        </w:r>
        <w:r>
          <w:t>, 2565–2579. (doi:</w:t>
        </w:r>
        <w:r w:rsidR="005375CC">
          <w:fldChar w:fldCharType="begin"/>
        </w:r>
        <w:r w:rsidR="005375CC">
          <w:instrText xml:space="preserve"> HYPERLINK "https://doi.org/10.1007/s10531-021-02211-w" \h </w:instrText>
        </w:r>
        <w:r w:rsidR="005375CC">
          <w:fldChar w:fldCharType="separate"/>
        </w:r>
        <w:r>
          <w:rPr>
            <w:rStyle w:val="Hyperlink"/>
          </w:rPr>
          <w:t>10.1007/s10531-021-02211-w</w:t>
        </w:r>
        <w:r w:rsidR="005375CC">
          <w:rPr>
            <w:rStyle w:val="Hyperlink"/>
          </w:rPr>
          <w:fldChar w:fldCharType="end"/>
        </w:r>
        <w:r>
          <w:t>)</w:t>
        </w:r>
      </w:moveFrom>
    </w:p>
    <w:moveFromRangeEnd w:id="646"/>
    <w:p w14:paraId="7F3C7400" w14:textId="77777777" w:rsidR="0059667D" w:rsidRDefault="00A102A2">
      <w:pPr>
        <w:pStyle w:val="Bibliography"/>
        <w:rPr>
          <w:moveFrom w:id="648" w:author="Diego Pires Ferraz Da Trindade" w:date="2022-11-28T18:06:00Z"/>
        </w:rPr>
      </w:pPr>
      <w:del w:id="649" w:author="Diego Pires Ferraz Da Trindade" w:date="2022-11-28T18:06:00Z">
        <w:r>
          <w:delText>17</w:delText>
        </w:r>
      </w:del>
      <w:moveFromRangeStart w:id="650" w:author="Diego Pires Ferraz Da Trindade" w:date="2022-11-28T18:06:00Z" w:name="move120551210"/>
      <w:moveFrom w:id="651" w:author="Diego Pires Ferraz Da Trindade" w:date="2022-11-28T18:06:00Z">
        <w:r w:rsidR="002734C0">
          <w:t xml:space="preserve">. Moeslund JE, Brunbjerg AK, Clausen KK, Dalby L, Fløjgaard C, Juel A, Lenoir J. 2017 Using dark diversity and plant characteristics to guide conservation and restoration. </w:t>
        </w:r>
        <w:r w:rsidR="002734C0">
          <w:rPr>
            <w:i/>
          </w:rPr>
          <w:t>Journal of Applied Ecology</w:t>
        </w:r>
        <w:r w:rsidR="002734C0">
          <w:t xml:space="preserve"> </w:t>
        </w:r>
        <w:r w:rsidR="002734C0">
          <w:rPr>
            <w:b/>
          </w:rPr>
          <w:t>54</w:t>
        </w:r>
        <w:r w:rsidR="002734C0">
          <w:t>, 1730–1741. (doi:</w:t>
        </w:r>
        <w:r w:rsidR="005375CC">
          <w:fldChar w:fldCharType="begin"/>
        </w:r>
        <w:r w:rsidR="005375CC">
          <w:instrText xml:space="preserve"> HYPERLINK "htt</w:instrText>
        </w:r>
        <w:r w:rsidR="005375CC">
          <w:instrText xml:space="preserve">ps://doi.org/10.1111/1365-2664.12867" \h </w:instrText>
        </w:r>
        <w:r w:rsidR="005375CC">
          <w:fldChar w:fldCharType="separate"/>
        </w:r>
        <w:r w:rsidR="002734C0">
          <w:rPr>
            <w:rStyle w:val="Hyperlink"/>
          </w:rPr>
          <w:t>10.1111/1365-2664.12867</w:t>
        </w:r>
        <w:r w:rsidR="005375CC">
          <w:rPr>
            <w:rStyle w:val="Hyperlink"/>
          </w:rPr>
          <w:fldChar w:fldCharType="end"/>
        </w:r>
        <w:r w:rsidR="002734C0">
          <w:t>)</w:t>
        </w:r>
      </w:moveFrom>
    </w:p>
    <w:moveFromRangeEnd w:id="650"/>
    <w:p w14:paraId="0C4CF7C3" w14:textId="77777777" w:rsidR="0059667D" w:rsidRDefault="00A102A2">
      <w:pPr>
        <w:pStyle w:val="Bibliography"/>
        <w:rPr>
          <w:moveFrom w:id="652" w:author="Diego Pires Ferraz Da Trindade" w:date="2022-11-28T18:06:00Z"/>
        </w:rPr>
      </w:pPr>
      <w:del w:id="653" w:author="Diego Pires Ferraz Da Trindade" w:date="2022-11-28T18:06:00Z">
        <w:r>
          <w:delText>18.</w:delText>
        </w:r>
      </w:del>
      <w:moveFromRangeStart w:id="654" w:author="Diego Pires Ferraz Da Trindade" w:date="2022-11-28T18:06:00Z" w:name="move120551209"/>
      <w:moveFrom w:id="655" w:author="Diego Pires Ferraz Da Trindade" w:date="2022-11-28T18:06:00Z">
        <w:r w:rsidR="002734C0">
          <w:t xml:space="preserve"> Riibak K </w:t>
        </w:r>
        <w:r w:rsidR="002734C0">
          <w:rPr>
            <w:i/>
          </w:rPr>
          <w:t>et al.</w:t>
        </w:r>
        <w:r w:rsidR="002734C0">
          <w:t xml:space="preserve"> 2015 Dark diversity in dry calcareous grasslands is determined by dispersal ability and stress-tolerance. </w:t>
        </w:r>
        <w:r w:rsidR="002734C0">
          <w:rPr>
            <w:i/>
          </w:rPr>
          <w:t>Ecography</w:t>
        </w:r>
        <w:r w:rsidR="002734C0">
          <w:t xml:space="preserve"> </w:t>
        </w:r>
        <w:r w:rsidR="002734C0">
          <w:rPr>
            <w:b/>
          </w:rPr>
          <w:t>38</w:t>
        </w:r>
        <w:r w:rsidR="002734C0">
          <w:t>, 713–721. (doi:</w:t>
        </w:r>
        <w:r w:rsidR="005375CC">
          <w:fldChar w:fldCharType="begin"/>
        </w:r>
        <w:r w:rsidR="005375CC">
          <w:instrText xml:space="preserve"> HYPERLINK "https://doi.org/10.1111/ecog.01312" \h </w:instrText>
        </w:r>
        <w:r w:rsidR="005375CC">
          <w:fldChar w:fldCharType="separate"/>
        </w:r>
        <w:r w:rsidR="002734C0">
          <w:rPr>
            <w:rStyle w:val="Hyperlink"/>
          </w:rPr>
          <w:t>10.1111/ecog.01312</w:t>
        </w:r>
        <w:r w:rsidR="005375CC">
          <w:rPr>
            <w:rStyle w:val="Hyperlink"/>
          </w:rPr>
          <w:fldChar w:fldCharType="end"/>
        </w:r>
        <w:r w:rsidR="002734C0">
          <w:t>)</w:t>
        </w:r>
      </w:moveFrom>
    </w:p>
    <w:p w14:paraId="591F735A" w14:textId="786F05B6" w:rsidR="0059667D" w:rsidRDefault="00A102A2">
      <w:pPr>
        <w:pStyle w:val="Bibliography"/>
      </w:pPr>
      <w:bookmarkStart w:id="656" w:name="ref-ThomsonSeeddispersaldistance2011"/>
      <w:bookmarkEnd w:id="641"/>
      <w:moveFromRangeEnd w:id="654"/>
      <w:del w:id="657" w:author="Diego Pires Ferraz Da Trindade" w:date="2022-11-28T18:06:00Z">
        <w:r>
          <w:delText>19</w:delText>
        </w:r>
      </w:del>
      <w:ins w:id="658" w:author="Diego Pires Ferraz Da Trindade" w:date="2022-11-28T18:06:00Z">
        <w:r w:rsidR="002734C0">
          <w:t>30</w:t>
        </w:r>
      </w:ins>
      <w:r w:rsidR="002734C0">
        <w:t xml:space="preserve">. Thomson F, Moles A, Auld T, Kingsford R. 2011 Seed dispersal distance is more strongly correlated with plant height than with seed mass. </w:t>
      </w:r>
      <w:r w:rsidR="002734C0">
        <w:rPr>
          <w:i/>
        </w:rPr>
        <w:t>Journal of Ecology</w:t>
      </w:r>
      <w:r w:rsidR="002734C0">
        <w:t xml:space="preserve"> </w:t>
      </w:r>
      <w:r w:rsidR="002734C0">
        <w:rPr>
          <w:b/>
        </w:rPr>
        <w:t>99</w:t>
      </w:r>
      <w:r w:rsidR="002734C0">
        <w:t>, 1299–1307. (doi:</w:t>
      </w:r>
      <w:hyperlink r:id="rId13">
        <w:r w:rsidR="002734C0">
          <w:rPr>
            <w:rStyle w:val="Hyperlink"/>
          </w:rPr>
          <w:t>10.1111/j.1365-2745.2011.01867.x</w:t>
        </w:r>
      </w:hyperlink>
      <w:r w:rsidR="002734C0">
        <w:t>)</w:t>
      </w:r>
    </w:p>
    <w:p w14:paraId="26993716" w14:textId="563B1A51" w:rsidR="0059667D" w:rsidRDefault="00A102A2">
      <w:pPr>
        <w:pStyle w:val="Bibliography"/>
      </w:pPr>
      <w:bookmarkStart w:id="659" w:name="ref-thomson2018"/>
      <w:bookmarkEnd w:id="656"/>
      <w:del w:id="660" w:author="Diego Pires Ferraz Da Trindade" w:date="2022-11-28T18:06:00Z">
        <w:r>
          <w:delText>20</w:delText>
        </w:r>
      </w:del>
      <w:ins w:id="661" w:author="Diego Pires Ferraz Da Trindade" w:date="2022-11-28T18:06:00Z">
        <w:r w:rsidR="002734C0">
          <w:t>31</w:t>
        </w:r>
      </w:ins>
      <w:r w:rsidR="002734C0">
        <w:t xml:space="preserve">. Thomson F, </w:t>
      </w:r>
      <w:proofErr w:type="spellStart"/>
      <w:r w:rsidR="002734C0">
        <w:t>Letten</w:t>
      </w:r>
      <w:proofErr w:type="spellEnd"/>
      <w:r w:rsidR="002734C0">
        <w:t xml:space="preserve"> A, </w:t>
      </w:r>
      <w:proofErr w:type="spellStart"/>
      <w:r w:rsidR="002734C0">
        <w:t>Tamme</w:t>
      </w:r>
      <w:proofErr w:type="spellEnd"/>
      <w:r w:rsidR="002734C0">
        <w:t xml:space="preserve"> R, Edwards W, Moles A. 2018 Can dispersal investment explain why tall plant species achieve longer dispersal distances than short plant species? </w:t>
      </w:r>
      <w:r w:rsidR="002734C0">
        <w:rPr>
          <w:i/>
        </w:rPr>
        <w:t>New Phytologist</w:t>
      </w:r>
      <w:r w:rsidR="002734C0">
        <w:t xml:space="preserve"> </w:t>
      </w:r>
      <w:r w:rsidR="002734C0">
        <w:rPr>
          <w:b/>
        </w:rPr>
        <w:t>217</w:t>
      </w:r>
      <w:r w:rsidR="002734C0">
        <w:t>, 407–415. (doi:</w:t>
      </w:r>
      <w:hyperlink r:id="rId14">
        <w:r w:rsidR="002734C0">
          <w:rPr>
            <w:rStyle w:val="Hyperlink"/>
          </w:rPr>
          <w:t>10.1111/nph.14735</w:t>
        </w:r>
      </w:hyperlink>
      <w:r w:rsidR="002734C0">
        <w:t>)</w:t>
      </w:r>
    </w:p>
    <w:p w14:paraId="5EE31657" w14:textId="346D715D" w:rsidR="0059667D" w:rsidRDefault="00A102A2">
      <w:pPr>
        <w:pStyle w:val="Bibliography"/>
      </w:pPr>
      <w:bookmarkStart w:id="662" w:name="ref-díaz2016"/>
      <w:bookmarkEnd w:id="659"/>
      <w:del w:id="663" w:author="Diego Pires Ferraz Da Trindade" w:date="2022-11-28T18:06:00Z">
        <w:r>
          <w:delText>21</w:delText>
        </w:r>
      </w:del>
      <w:ins w:id="664" w:author="Diego Pires Ferraz Da Trindade" w:date="2022-11-28T18:06:00Z">
        <w:r w:rsidR="002734C0">
          <w:t>32</w:t>
        </w:r>
      </w:ins>
      <w:r w:rsidR="002734C0">
        <w:t xml:space="preserve">. Díaz S </w:t>
      </w:r>
      <w:r w:rsidR="002734C0">
        <w:rPr>
          <w:i/>
        </w:rPr>
        <w:t>et al.</w:t>
      </w:r>
      <w:r w:rsidR="002734C0">
        <w:t xml:space="preserve"> 2016 The global spectrum of plant form and function. </w:t>
      </w:r>
      <w:r w:rsidR="002734C0">
        <w:rPr>
          <w:i/>
        </w:rPr>
        <w:t>Nature</w:t>
      </w:r>
      <w:r w:rsidR="002734C0">
        <w:t xml:space="preserve"> </w:t>
      </w:r>
      <w:r w:rsidR="002734C0">
        <w:rPr>
          <w:b/>
        </w:rPr>
        <w:t>529</w:t>
      </w:r>
      <w:r w:rsidR="002734C0">
        <w:t>, 167–171. (doi:</w:t>
      </w:r>
      <w:hyperlink r:id="rId15">
        <w:r w:rsidR="002734C0">
          <w:rPr>
            <w:rStyle w:val="Hyperlink"/>
          </w:rPr>
          <w:t>10.1038/nature16489</w:t>
        </w:r>
      </w:hyperlink>
      <w:r w:rsidR="002734C0">
        <w:t>)</w:t>
      </w:r>
    </w:p>
    <w:p w14:paraId="48DCEF28" w14:textId="65A2D1C0" w:rsidR="0059667D" w:rsidRDefault="00A102A2">
      <w:pPr>
        <w:pStyle w:val="Bibliography"/>
      </w:pPr>
      <w:bookmarkStart w:id="665" w:name="ref-harrison2019"/>
      <w:bookmarkEnd w:id="662"/>
      <w:del w:id="666" w:author="Diego Pires Ferraz Da Trindade" w:date="2022-11-28T18:06:00Z">
        <w:r>
          <w:delText>22</w:delText>
        </w:r>
      </w:del>
      <w:ins w:id="667" w:author="Diego Pires Ferraz Da Trindade" w:date="2022-11-28T18:06:00Z">
        <w:r w:rsidR="002734C0">
          <w:t>33</w:t>
        </w:r>
      </w:ins>
      <w:r w:rsidR="002734C0">
        <w:t xml:space="preserve">. Harrison S, </w:t>
      </w:r>
      <w:proofErr w:type="spellStart"/>
      <w:r w:rsidR="002734C0">
        <w:t>LaForgia</w:t>
      </w:r>
      <w:proofErr w:type="spellEnd"/>
      <w:r w:rsidR="002734C0">
        <w:t xml:space="preserve"> M. 2019 Seedling traits predict drought-induced mortality linked to diversity loss. </w:t>
      </w:r>
      <w:r w:rsidR="002734C0">
        <w:rPr>
          <w:i/>
        </w:rPr>
        <w:t>Proceedings of the National Academy of Sciences</w:t>
      </w:r>
      <w:r w:rsidR="002734C0">
        <w:t xml:space="preserve"> </w:t>
      </w:r>
      <w:r w:rsidR="002734C0">
        <w:rPr>
          <w:b/>
        </w:rPr>
        <w:t>116</w:t>
      </w:r>
      <w:r w:rsidR="002734C0">
        <w:t>, 5576–5581. (doi:</w:t>
      </w:r>
      <w:hyperlink r:id="rId16">
        <w:r w:rsidR="002734C0">
          <w:rPr>
            <w:rStyle w:val="Hyperlink"/>
          </w:rPr>
          <w:t>10.1073/pnas.1818543116</w:t>
        </w:r>
      </w:hyperlink>
      <w:r w:rsidR="002734C0">
        <w:t>)</w:t>
      </w:r>
    </w:p>
    <w:p w14:paraId="5ECFAC6B" w14:textId="3255B234" w:rsidR="0059667D" w:rsidRDefault="00A102A2">
      <w:pPr>
        <w:pStyle w:val="Bibliography"/>
      </w:pPr>
      <w:bookmarkStart w:id="668" w:name="ref-moles2006"/>
      <w:bookmarkEnd w:id="665"/>
      <w:del w:id="669" w:author="Diego Pires Ferraz Da Trindade" w:date="2022-11-28T18:06:00Z">
        <w:r>
          <w:delText>23</w:delText>
        </w:r>
      </w:del>
      <w:ins w:id="670" w:author="Diego Pires Ferraz Da Trindade" w:date="2022-11-28T18:06:00Z">
        <w:r w:rsidR="002734C0">
          <w:t>34</w:t>
        </w:r>
      </w:ins>
      <w:r w:rsidR="002734C0">
        <w:t xml:space="preserve">. Moles A, Westoby M. 2006 Seed size and plant strategy across the whole life cycle. </w:t>
      </w:r>
      <w:r w:rsidR="002734C0">
        <w:rPr>
          <w:i/>
        </w:rPr>
        <w:t>Oikos</w:t>
      </w:r>
      <w:r w:rsidR="002734C0">
        <w:t xml:space="preserve"> </w:t>
      </w:r>
      <w:r w:rsidR="002734C0">
        <w:rPr>
          <w:b/>
        </w:rPr>
        <w:t>113</w:t>
      </w:r>
      <w:r w:rsidR="002734C0">
        <w:t>, 91–105. (doi:</w:t>
      </w:r>
      <w:hyperlink r:id="rId17">
        <w:r w:rsidR="002734C0">
          <w:rPr>
            <w:rStyle w:val="Hyperlink"/>
          </w:rPr>
          <w:t>10.1111/j.0030-1299.2006.14194.x</w:t>
        </w:r>
      </w:hyperlink>
      <w:r w:rsidR="002734C0">
        <w:t>)</w:t>
      </w:r>
    </w:p>
    <w:p w14:paraId="60166B5F" w14:textId="1CA24D9C" w:rsidR="0059667D" w:rsidRDefault="00A102A2">
      <w:pPr>
        <w:pStyle w:val="Bibliography"/>
      </w:pPr>
      <w:bookmarkStart w:id="671" w:name="ref-westoby1998"/>
      <w:bookmarkEnd w:id="668"/>
      <w:del w:id="672" w:author="Diego Pires Ferraz Da Trindade" w:date="2022-11-28T18:06:00Z">
        <w:r>
          <w:lastRenderedPageBreak/>
          <w:delText>24</w:delText>
        </w:r>
      </w:del>
      <w:ins w:id="673" w:author="Diego Pires Ferraz Da Trindade" w:date="2022-11-28T18:06:00Z">
        <w:r w:rsidR="002734C0">
          <w:t>35</w:t>
        </w:r>
      </w:ins>
      <w:r w:rsidR="002734C0">
        <w:t xml:space="preserve">. Westoby M. 1998 A leaf-height-seed (LHS) plant ecology strategy scheme. </w:t>
      </w:r>
      <w:r w:rsidR="002734C0">
        <w:rPr>
          <w:i/>
        </w:rPr>
        <w:t>Plant and Soil</w:t>
      </w:r>
      <w:r w:rsidR="002734C0">
        <w:t xml:space="preserve"> </w:t>
      </w:r>
      <w:r w:rsidR="002734C0">
        <w:rPr>
          <w:b/>
        </w:rPr>
        <w:t>199</w:t>
      </w:r>
      <w:r w:rsidR="002734C0">
        <w:t>, 213–227. (doi:</w:t>
      </w:r>
      <w:hyperlink r:id="rId18">
        <w:r w:rsidR="002734C0">
          <w:rPr>
            <w:rStyle w:val="Hyperlink"/>
          </w:rPr>
          <w:t>10.1023/A:1004327224729</w:t>
        </w:r>
      </w:hyperlink>
      <w:r w:rsidR="002734C0">
        <w:t>)</w:t>
      </w:r>
    </w:p>
    <w:p w14:paraId="572207EF" w14:textId="77777777" w:rsidR="0059667D" w:rsidRDefault="002734C0">
      <w:pPr>
        <w:pStyle w:val="Bibliography"/>
        <w:rPr>
          <w:ins w:id="674" w:author="Diego Pires Ferraz Da Trindade" w:date="2022-11-28T18:06:00Z"/>
        </w:rPr>
      </w:pPr>
      <w:bookmarkStart w:id="675" w:name="ref-HoweEcologySeedDispersal1982"/>
      <w:bookmarkEnd w:id="671"/>
      <w:ins w:id="676" w:author="Diego Pires Ferraz Da Trindade" w:date="2022-11-28T18:06:00Z">
        <w:r>
          <w:t xml:space="preserve">36. Howe HF, Smallwood J. 1982 Ecology of seed dispersal. </w:t>
        </w:r>
        <w:r>
          <w:rPr>
            <w:i/>
          </w:rPr>
          <w:t>Annual Review of Ecology and Systematics</w:t>
        </w:r>
        <w:r>
          <w:t xml:space="preserve"> </w:t>
        </w:r>
        <w:r>
          <w:rPr>
            <w:b/>
          </w:rPr>
          <w:t>13</w:t>
        </w:r>
        <w:r>
          <w:t>, 201–228. (doi:</w:t>
        </w:r>
        <w:r w:rsidR="005375CC">
          <w:fldChar w:fldCharType="begin"/>
        </w:r>
        <w:r w:rsidR="005375CC">
          <w:instrText xml:space="preserve"> HYPERLINK "https://doi.org/10.1146/annurev.es.13.110182.001221" \h </w:instrText>
        </w:r>
        <w:r w:rsidR="005375CC">
          <w:fldChar w:fldCharType="separate"/>
        </w:r>
        <w:r>
          <w:rPr>
            <w:rStyle w:val="Hyperlink"/>
          </w:rPr>
          <w:t>10.1146/annurev.es.13.110182.001221</w:t>
        </w:r>
        <w:r w:rsidR="005375CC">
          <w:rPr>
            <w:rStyle w:val="Hyperlink"/>
          </w:rPr>
          <w:fldChar w:fldCharType="end"/>
        </w:r>
        <w:r>
          <w:t>)</w:t>
        </w:r>
      </w:ins>
    </w:p>
    <w:p w14:paraId="4F972F4B" w14:textId="77777777" w:rsidR="0059667D" w:rsidRDefault="002734C0">
      <w:pPr>
        <w:pStyle w:val="Bibliography"/>
        <w:rPr>
          <w:ins w:id="677" w:author="Diego Pires Ferraz Da Trindade" w:date="2022-11-28T18:06:00Z"/>
        </w:rPr>
      </w:pPr>
      <w:bookmarkStart w:id="678" w:name="ref-NathanMechanismslongdistanceseed2008"/>
      <w:bookmarkEnd w:id="675"/>
      <w:ins w:id="679" w:author="Diego Pires Ferraz Da Trindade" w:date="2022-11-28T18:06:00Z">
        <w:r>
          <w:t xml:space="preserve">37. Nathan R, </w:t>
        </w:r>
        <w:proofErr w:type="spellStart"/>
        <w:r>
          <w:t>Schurr</w:t>
        </w:r>
        <w:proofErr w:type="spellEnd"/>
        <w:r>
          <w:t xml:space="preserve"> FM, Spiegel O, Steinitz O, </w:t>
        </w:r>
        <w:proofErr w:type="spellStart"/>
        <w:r>
          <w:t>Trakhtenbrot</w:t>
        </w:r>
        <w:proofErr w:type="spellEnd"/>
        <w:r>
          <w:t xml:space="preserve"> A, </w:t>
        </w:r>
        <w:proofErr w:type="spellStart"/>
        <w:r>
          <w:t>Tsoar</w:t>
        </w:r>
        <w:proofErr w:type="spellEnd"/>
        <w:r>
          <w:t xml:space="preserve"> A. 2008 Mechanisms of long-distance seed dispersal. </w:t>
        </w:r>
        <w:r>
          <w:rPr>
            <w:i/>
          </w:rPr>
          <w:t>Trends in Ecology &amp; Evolution</w:t>
        </w:r>
        <w:r>
          <w:t xml:space="preserve"> </w:t>
        </w:r>
        <w:r>
          <w:rPr>
            <w:b/>
          </w:rPr>
          <w:t>23</w:t>
        </w:r>
        <w:r>
          <w:t>, 638–647. (doi:</w:t>
        </w:r>
        <w:r w:rsidR="005375CC">
          <w:fldChar w:fldCharType="begin"/>
        </w:r>
        <w:r w:rsidR="005375CC">
          <w:instrText xml:space="preserve"> HYPERLINK "https://doi.org/10.1016/j.tree.2008.08.003" \h </w:instrText>
        </w:r>
        <w:r w:rsidR="005375CC">
          <w:fldChar w:fldCharType="separate"/>
        </w:r>
        <w:r>
          <w:rPr>
            <w:rStyle w:val="Hyperlink"/>
          </w:rPr>
          <w:t>10.1016/j.tree.2008.08.003</w:t>
        </w:r>
        <w:r w:rsidR="005375CC">
          <w:rPr>
            <w:rStyle w:val="Hyperlink"/>
          </w:rPr>
          <w:fldChar w:fldCharType="end"/>
        </w:r>
        <w:r>
          <w:t>)</w:t>
        </w:r>
      </w:ins>
    </w:p>
    <w:p w14:paraId="75FE376B" w14:textId="77777777" w:rsidR="0059667D" w:rsidRDefault="002734C0">
      <w:pPr>
        <w:pStyle w:val="Bibliography"/>
        <w:rPr>
          <w:moveTo w:id="680" w:author="Diego Pires Ferraz Da Trindade" w:date="2022-11-28T18:06:00Z"/>
        </w:rPr>
      </w:pPr>
      <w:bookmarkStart w:id="681" w:name="ref-butterfield2019"/>
      <w:bookmarkEnd w:id="678"/>
      <w:ins w:id="682" w:author="Diego Pires Ferraz Da Trindade" w:date="2022-11-28T18:06:00Z">
        <w:r>
          <w:t>38.</w:t>
        </w:r>
      </w:ins>
      <w:moveToRangeStart w:id="683" w:author="Diego Pires Ferraz Da Trindade" w:date="2022-11-28T18:06:00Z" w:name="move120551224"/>
      <w:moveTo w:id="684" w:author="Diego Pires Ferraz Da Trindade" w:date="2022-11-28T18:06:00Z">
        <w:r>
          <w:t xml:space="preserve"> Butterfield B, Holmgren C, Anderson R, Betancourt J. 2019 Life history traits predict colonization and extinction lags of desert plant species since the Last Glacial Maximum. </w:t>
        </w:r>
        <w:r>
          <w:rPr>
            <w:i/>
          </w:rPr>
          <w:t>Ecology</w:t>
        </w:r>
        <w:r>
          <w:t xml:space="preserve"> </w:t>
        </w:r>
        <w:r>
          <w:rPr>
            <w:b/>
          </w:rPr>
          <w:t>100</w:t>
        </w:r>
        <w:r>
          <w:t>, e02817. (doi:</w:t>
        </w:r>
        <w:r w:rsidR="005375CC">
          <w:fldChar w:fldCharType="begin"/>
        </w:r>
        <w:r w:rsidR="005375CC">
          <w:instrText xml:space="preserve"> HYPERLINK "https://doi.org/10.1002/ecy.2817" \h </w:instrText>
        </w:r>
        <w:r w:rsidR="005375CC">
          <w:fldChar w:fldCharType="separate"/>
        </w:r>
        <w:r>
          <w:rPr>
            <w:rStyle w:val="Hyperlink"/>
          </w:rPr>
          <w:t>10.1002/ecy.2817</w:t>
        </w:r>
        <w:r w:rsidR="005375CC">
          <w:rPr>
            <w:rStyle w:val="Hyperlink"/>
          </w:rPr>
          <w:fldChar w:fldCharType="end"/>
        </w:r>
        <w:r>
          <w:t>)</w:t>
        </w:r>
      </w:moveTo>
    </w:p>
    <w:p w14:paraId="34A108A5" w14:textId="19880F8C" w:rsidR="0059667D" w:rsidRDefault="00A102A2">
      <w:pPr>
        <w:pStyle w:val="Bibliography"/>
      </w:pPr>
      <w:bookmarkStart w:id="685" w:name="ref-Reichworldwidefastslow2014"/>
      <w:bookmarkEnd w:id="681"/>
      <w:moveToRangeEnd w:id="683"/>
      <w:del w:id="686" w:author="Diego Pires Ferraz Da Trindade" w:date="2022-11-28T18:06:00Z">
        <w:r>
          <w:delText>25</w:delText>
        </w:r>
      </w:del>
      <w:ins w:id="687" w:author="Diego Pires Ferraz Da Trindade" w:date="2022-11-28T18:06:00Z">
        <w:r w:rsidR="002734C0">
          <w:t>39</w:t>
        </w:r>
      </w:ins>
      <w:r w:rsidR="002734C0">
        <w:t>. Reich PB. 2014 The world-wide ‘</w:t>
      </w:r>
      <w:proofErr w:type="spellStart"/>
      <w:r w:rsidR="002734C0">
        <w:t>fastslow</w:t>
      </w:r>
      <w:proofErr w:type="spellEnd"/>
      <w:r w:rsidR="002734C0">
        <w:t xml:space="preserve">’ plant economics spectrum: A traits manifesto. </w:t>
      </w:r>
      <w:r w:rsidR="002734C0">
        <w:rPr>
          <w:i/>
        </w:rPr>
        <w:t>Journal of Ecology</w:t>
      </w:r>
      <w:r w:rsidR="002734C0">
        <w:t xml:space="preserve"> </w:t>
      </w:r>
      <w:r w:rsidR="002734C0">
        <w:rPr>
          <w:b/>
        </w:rPr>
        <w:t>102</w:t>
      </w:r>
      <w:r w:rsidR="002734C0">
        <w:t>, 275–301. (doi:</w:t>
      </w:r>
      <w:hyperlink r:id="rId19">
        <w:r w:rsidR="002734C0">
          <w:rPr>
            <w:rStyle w:val="Hyperlink"/>
          </w:rPr>
          <w:t>10.1111/1365-2745.12211</w:t>
        </w:r>
      </w:hyperlink>
      <w:r w:rsidR="002734C0">
        <w:t>)</w:t>
      </w:r>
    </w:p>
    <w:p w14:paraId="20D576B0" w14:textId="77777777" w:rsidR="0059667D" w:rsidRDefault="002734C0">
      <w:pPr>
        <w:pStyle w:val="Bibliography"/>
        <w:rPr>
          <w:moveTo w:id="688" w:author="Diego Pires Ferraz Da Trindade" w:date="2022-11-28T18:06:00Z"/>
        </w:rPr>
      </w:pPr>
      <w:bookmarkStart w:id="689" w:name="ref-CarmonaTraitsBordersIntegrating2016"/>
      <w:bookmarkEnd w:id="685"/>
      <w:ins w:id="690" w:author="Diego Pires Ferraz Da Trindade" w:date="2022-11-28T18:06:00Z">
        <w:r>
          <w:t>40. Carmona C</w:t>
        </w:r>
      </w:ins>
      <w:moveToRangeStart w:id="691" w:author="Diego Pires Ferraz Da Trindade" w:date="2022-11-28T18:06:00Z" w:name="move120551225"/>
      <w:moveTo w:id="692" w:author="Diego Pires Ferraz Da Trindade" w:date="2022-11-28T18:06:00Z">
        <w:r>
          <w:t xml:space="preserve">, de Bello F, Mason N, </w:t>
        </w:r>
        <w:proofErr w:type="spellStart"/>
        <w:r>
          <w:t>Lepš</w:t>
        </w:r>
        <w:proofErr w:type="spellEnd"/>
        <w:r>
          <w:t xml:space="preserve"> J. 2016 Traits without borders: Integrating functional diversity across scales. </w:t>
        </w:r>
        <w:r>
          <w:rPr>
            <w:i/>
          </w:rPr>
          <w:t>Trends in Ecology &amp; Evolution</w:t>
        </w:r>
        <w:r>
          <w:t xml:space="preserve"> </w:t>
        </w:r>
        <w:r>
          <w:rPr>
            <w:b/>
          </w:rPr>
          <w:t>31</w:t>
        </w:r>
        <w:r>
          <w:t>, 382–394. (doi:</w:t>
        </w:r>
        <w:r w:rsidR="005375CC">
          <w:fldChar w:fldCharType="begin"/>
        </w:r>
        <w:r w:rsidR="005375CC">
          <w:instrText xml:space="preserve"> HYPERLINK "https://doi.org/10.1016/j.tree.2016.02.003" \h </w:instrText>
        </w:r>
        <w:r w:rsidR="005375CC">
          <w:fldChar w:fldCharType="separate"/>
        </w:r>
        <w:r>
          <w:rPr>
            <w:rStyle w:val="Hyperlink"/>
          </w:rPr>
          <w:t>10.1016/j.tree.2016.02.003</w:t>
        </w:r>
        <w:r w:rsidR="005375CC">
          <w:rPr>
            <w:rStyle w:val="Hyperlink"/>
          </w:rPr>
          <w:fldChar w:fldCharType="end"/>
        </w:r>
        <w:r>
          <w:t>)</w:t>
        </w:r>
      </w:moveTo>
    </w:p>
    <w:p w14:paraId="38370220" w14:textId="77777777" w:rsidR="0059667D" w:rsidRDefault="002734C0">
      <w:pPr>
        <w:pStyle w:val="Bibliography"/>
        <w:rPr>
          <w:ins w:id="693" w:author="Diego Pires Ferraz Da Trindade" w:date="2022-11-28T18:06:00Z"/>
        </w:rPr>
      </w:pPr>
      <w:bookmarkStart w:id="694" w:name="ref-CarmonaFineroottraitsglobal2021"/>
      <w:bookmarkEnd w:id="689"/>
      <w:moveToRangeEnd w:id="691"/>
      <w:ins w:id="695" w:author="Diego Pires Ferraz Da Trindade" w:date="2022-11-28T18:06:00Z">
        <w:r>
          <w:t xml:space="preserve">41. </w:t>
        </w:r>
      </w:ins>
      <w:moveToRangeStart w:id="696" w:author="Diego Pires Ferraz Da Trindade" w:date="2022-11-28T18:06:00Z" w:name="move120551215"/>
      <w:moveTo w:id="697" w:author="Diego Pires Ferraz Da Trindade" w:date="2022-11-28T18:06:00Z">
        <w:r>
          <w:t xml:space="preserve">Carmona CP </w:t>
        </w:r>
        <w:r>
          <w:rPr>
            <w:i/>
          </w:rPr>
          <w:t>et al.</w:t>
        </w:r>
      </w:moveTo>
      <w:moveToRangeEnd w:id="696"/>
      <w:ins w:id="698" w:author="Diego Pires Ferraz Da Trindade" w:date="2022-11-28T18:06:00Z">
        <w:r>
          <w:t xml:space="preserve"> 2021 Fine-root traits in the global spectrum of plant form and function. </w:t>
        </w:r>
        <w:r>
          <w:rPr>
            <w:i/>
          </w:rPr>
          <w:t>Nature</w:t>
        </w:r>
        <w:r>
          <w:t xml:space="preserve"> </w:t>
        </w:r>
        <w:r>
          <w:rPr>
            <w:b/>
          </w:rPr>
          <w:t>597</w:t>
        </w:r>
        <w:r>
          <w:t>, 683–687. (doi:</w:t>
        </w:r>
        <w:r w:rsidR="005375CC">
          <w:fldChar w:fldCharType="begin"/>
        </w:r>
        <w:r w:rsidR="005375CC">
          <w:instrText xml:space="preserve"> HYPERLINK "https://doi.org/10.1038/s41586-021-03871-y" \h </w:instrText>
        </w:r>
        <w:r w:rsidR="005375CC">
          <w:fldChar w:fldCharType="separate"/>
        </w:r>
        <w:r>
          <w:rPr>
            <w:rStyle w:val="Hyperlink"/>
          </w:rPr>
          <w:t>10.1038/s41586-021-03871-y</w:t>
        </w:r>
        <w:r w:rsidR="005375CC">
          <w:rPr>
            <w:rStyle w:val="Hyperlink"/>
          </w:rPr>
          <w:fldChar w:fldCharType="end"/>
        </w:r>
        <w:r>
          <w:t>)</w:t>
        </w:r>
      </w:ins>
    </w:p>
    <w:p w14:paraId="31594457" w14:textId="13C93857" w:rsidR="0059667D" w:rsidRDefault="002734C0">
      <w:pPr>
        <w:pStyle w:val="Bibliography"/>
        <w:rPr>
          <w:ins w:id="699" w:author="Diego Pires Ferraz Da Trindade" w:date="2022-11-28T18:06:00Z"/>
        </w:rPr>
      </w:pPr>
      <w:bookmarkStart w:id="700" w:name="ref-deBelloFunctionalspeciespool2012"/>
      <w:bookmarkEnd w:id="694"/>
      <w:moveToRangeStart w:id="701" w:author="Diego Pires Ferraz Da Trindade" w:date="2022-11-28T18:06:00Z" w:name="move120551226"/>
      <w:moveTo w:id="702" w:author="Diego Pires Ferraz Da Trindade" w:date="2022-11-28T18:06:00Z">
        <w:r>
          <w:t xml:space="preserve">42. </w:t>
        </w:r>
      </w:moveTo>
      <w:moveToRangeEnd w:id="701"/>
      <w:del w:id="703" w:author="Diego Pires Ferraz Da Trindade" w:date="2022-11-28T18:06:00Z">
        <w:r w:rsidR="00A102A2">
          <w:delText>26</w:delText>
        </w:r>
      </w:del>
      <w:ins w:id="704" w:author="Diego Pires Ferraz Da Trindade" w:date="2022-11-28T18:06:00Z">
        <w:r>
          <w:t xml:space="preserve">de Bello F </w:t>
        </w:r>
        <w:r>
          <w:rPr>
            <w:i/>
          </w:rPr>
          <w:t>et al.</w:t>
        </w:r>
        <w:r>
          <w:t xml:space="preserve"> 2012 Functional species pool framework to test for biotic effects on community assembly. </w:t>
        </w:r>
        <w:r>
          <w:rPr>
            <w:i/>
          </w:rPr>
          <w:t>Ecology</w:t>
        </w:r>
        <w:r>
          <w:t xml:space="preserve"> </w:t>
        </w:r>
        <w:r>
          <w:rPr>
            <w:b/>
          </w:rPr>
          <w:t>93</w:t>
        </w:r>
        <w:r>
          <w:t>, 2263–2273. (doi:</w:t>
        </w:r>
        <w:r w:rsidR="005375CC">
          <w:fldChar w:fldCharType="begin"/>
        </w:r>
        <w:r w:rsidR="005375CC">
          <w:instrText xml:space="preserve"> HYPERLINK "https://doi.org/10.1890/11-1394.1" \h </w:instrText>
        </w:r>
        <w:r w:rsidR="005375CC">
          <w:fldChar w:fldCharType="separate"/>
        </w:r>
        <w:r>
          <w:rPr>
            <w:rStyle w:val="Hyperlink"/>
          </w:rPr>
          <w:t>10.1890/11-1394.1</w:t>
        </w:r>
        <w:r w:rsidR="005375CC">
          <w:rPr>
            <w:rStyle w:val="Hyperlink"/>
          </w:rPr>
          <w:fldChar w:fldCharType="end"/>
        </w:r>
        <w:r>
          <w:t>)</w:t>
        </w:r>
      </w:ins>
    </w:p>
    <w:p w14:paraId="489F98B8" w14:textId="77777777" w:rsidR="0059667D" w:rsidRDefault="002734C0">
      <w:pPr>
        <w:pStyle w:val="Bibliography"/>
        <w:rPr>
          <w:ins w:id="705" w:author="Diego Pires Ferraz Da Trindade" w:date="2022-11-28T18:06:00Z"/>
        </w:rPr>
      </w:pPr>
      <w:bookmarkStart w:id="706" w:name="X7b707985acf1c860650b95696d8eb053c9d55c5"/>
      <w:bookmarkEnd w:id="700"/>
      <w:ins w:id="707" w:author="Diego Pires Ferraz Da Trindade" w:date="2022-11-28T18:06:00Z">
        <w:r>
          <w:lastRenderedPageBreak/>
          <w:t xml:space="preserve">43. Bennett JA, </w:t>
        </w:r>
        <w:proofErr w:type="spellStart"/>
        <w:r>
          <w:t>Pärtel</w:t>
        </w:r>
        <w:proofErr w:type="spellEnd"/>
        <w:r>
          <w:t xml:space="preserve"> M. 2017 Predicting species establishment using absent species and functional neighborhoods. </w:t>
        </w:r>
        <w:r>
          <w:rPr>
            <w:i/>
          </w:rPr>
          <w:t>Ecology and Evolution</w:t>
        </w:r>
        <w:r>
          <w:t xml:space="preserve"> </w:t>
        </w:r>
        <w:r>
          <w:rPr>
            <w:b/>
          </w:rPr>
          <w:t>7</w:t>
        </w:r>
        <w:r>
          <w:t>, 2223–2237. (doi:</w:t>
        </w:r>
        <w:r w:rsidR="005375CC">
          <w:fldChar w:fldCharType="begin"/>
        </w:r>
        <w:r w:rsidR="005375CC">
          <w:instrText xml:space="preserve"> HYPERLINK "https://doi.org/</w:instrText>
        </w:r>
        <w:r w:rsidR="005375CC">
          <w:instrText xml:space="preserve">10.1002/ece3.2804" \h </w:instrText>
        </w:r>
        <w:r w:rsidR="005375CC">
          <w:fldChar w:fldCharType="separate"/>
        </w:r>
        <w:r>
          <w:rPr>
            <w:rStyle w:val="Hyperlink"/>
          </w:rPr>
          <w:t>10.1002/ece3.2804</w:t>
        </w:r>
        <w:r w:rsidR="005375CC">
          <w:rPr>
            <w:rStyle w:val="Hyperlink"/>
          </w:rPr>
          <w:fldChar w:fldCharType="end"/>
        </w:r>
        <w:r>
          <w:t>)</w:t>
        </w:r>
      </w:ins>
    </w:p>
    <w:p w14:paraId="2DB29FE4" w14:textId="77777777" w:rsidR="0059667D" w:rsidRDefault="002734C0">
      <w:pPr>
        <w:pStyle w:val="Bibliography"/>
        <w:rPr>
          <w:ins w:id="708" w:author="Diego Pires Ferraz Da Trindade" w:date="2022-11-28T18:06:00Z"/>
        </w:rPr>
      </w:pPr>
      <w:bookmarkStart w:id="709" w:name="ref-spasojevic2018"/>
      <w:bookmarkEnd w:id="706"/>
      <w:ins w:id="710" w:author="Diego Pires Ferraz Da Trindade" w:date="2022-11-28T18:06:00Z">
        <w:r>
          <w:t xml:space="preserve">44. </w:t>
        </w:r>
        <w:proofErr w:type="spellStart"/>
        <w:r>
          <w:t>Spasojevic</w:t>
        </w:r>
        <w:proofErr w:type="spellEnd"/>
        <w:r>
          <w:t xml:space="preserve"> M, </w:t>
        </w:r>
        <w:proofErr w:type="spellStart"/>
        <w:r>
          <w:t>Catano</w:t>
        </w:r>
        <w:proofErr w:type="spellEnd"/>
        <w:r>
          <w:t xml:space="preserve"> C, </w:t>
        </w:r>
        <w:proofErr w:type="spellStart"/>
        <w:r>
          <w:t>LaManna</w:t>
        </w:r>
        <w:proofErr w:type="spellEnd"/>
        <w:r>
          <w:t xml:space="preserve"> J, Myers J. 2018 Integrating species traits into species pools. </w:t>
        </w:r>
        <w:r>
          <w:rPr>
            <w:i/>
          </w:rPr>
          <w:t>Ecology</w:t>
        </w:r>
        <w:r>
          <w:t xml:space="preserve"> (doi:</w:t>
        </w:r>
        <w:r w:rsidR="005375CC">
          <w:fldChar w:fldCharType="begin"/>
        </w:r>
        <w:r w:rsidR="005375CC">
          <w:instrText xml:space="preserve"> HYPERLINK "https://doi.org/10.1002/ecy.2220" \h </w:instrText>
        </w:r>
        <w:r w:rsidR="005375CC">
          <w:fldChar w:fldCharType="separate"/>
        </w:r>
        <w:r>
          <w:rPr>
            <w:rStyle w:val="Hyperlink"/>
          </w:rPr>
          <w:t>10.1002/ecy.2220</w:t>
        </w:r>
        <w:r w:rsidR="005375CC">
          <w:rPr>
            <w:rStyle w:val="Hyperlink"/>
          </w:rPr>
          <w:fldChar w:fldCharType="end"/>
        </w:r>
        <w:r>
          <w:t>)</w:t>
        </w:r>
      </w:ins>
    </w:p>
    <w:p w14:paraId="38ACA786" w14:textId="77777777" w:rsidR="0059667D" w:rsidRDefault="002734C0">
      <w:pPr>
        <w:pStyle w:val="Bibliography"/>
      </w:pPr>
      <w:bookmarkStart w:id="711" w:name="X31fb1343551f944e5b494f9028414e7b8b52df4"/>
      <w:bookmarkEnd w:id="709"/>
      <w:ins w:id="712" w:author="Diego Pires Ferraz Da Trindade" w:date="2022-11-28T18:06:00Z">
        <w:r>
          <w:t>45</w:t>
        </w:r>
      </w:ins>
      <w:r>
        <w:t xml:space="preserve">. </w:t>
      </w:r>
      <w:proofErr w:type="spellStart"/>
      <w:r>
        <w:t>Belinchón</w:t>
      </w:r>
      <w:proofErr w:type="spellEnd"/>
      <w:r>
        <w:t xml:space="preserve"> R, </w:t>
      </w:r>
      <w:proofErr w:type="spellStart"/>
      <w:r>
        <w:t>Hemrová</w:t>
      </w:r>
      <w:proofErr w:type="spellEnd"/>
      <w:r>
        <w:t xml:space="preserve"> L, </w:t>
      </w:r>
      <w:proofErr w:type="spellStart"/>
      <w:r>
        <w:t>Münzbergová</w:t>
      </w:r>
      <w:proofErr w:type="spellEnd"/>
      <w:r>
        <w:t xml:space="preserve"> Z. 2020 Functional traits determine why species belong to the dark diversity in a dry grassland fragmented landscape. </w:t>
      </w:r>
      <w:r>
        <w:rPr>
          <w:i/>
        </w:rPr>
        <w:t>Oikos</w:t>
      </w:r>
      <w:r>
        <w:t xml:space="preserve"> </w:t>
      </w:r>
      <w:r>
        <w:rPr>
          <w:b/>
        </w:rPr>
        <w:t>129</w:t>
      </w:r>
      <w:r>
        <w:t>, 1468–1480. (doi:</w:t>
      </w:r>
      <w:hyperlink r:id="rId20">
        <w:r>
          <w:rPr>
            <w:rStyle w:val="Hyperlink"/>
          </w:rPr>
          <w:t>10.1111/oik.07308</w:t>
        </w:r>
      </w:hyperlink>
      <w:r>
        <w:t>)</w:t>
      </w:r>
    </w:p>
    <w:p w14:paraId="52A39446" w14:textId="29832A36" w:rsidR="0059667D" w:rsidRDefault="00A102A2">
      <w:pPr>
        <w:pStyle w:val="Bibliography"/>
      </w:pPr>
      <w:bookmarkStart w:id="713" w:name="ref-Moreltaxonomicfunctionaldark"/>
      <w:bookmarkEnd w:id="711"/>
      <w:del w:id="714" w:author="Diego Pires Ferraz Da Trindade" w:date="2022-11-28T18:06:00Z">
        <w:r>
          <w:delText>27</w:delText>
        </w:r>
      </w:del>
      <w:ins w:id="715" w:author="Diego Pires Ferraz Da Trindade" w:date="2022-11-28T18:06:00Z">
        <w:r w:rsidR="002734C0">
          <w:t>46</w:t>
        </w:r>
      </w:ins>
      <w:r w:rsidR="002734C0">
        <w:t xml:space="preserve">. Morel L, Jung V, Chollet S, </w:t>
      </w:r>
      <w:proofErr w:type="spellStart"/>
      <w:r w:rsidR="002734C0">
        <w:t>Ysnel</w:t>
      </w:r>
      <w:proofErr w:type="spellEnd"/>
      <w:r w:rsidR="002734C0">
        <w:t xml:space="preserve"> F, Barbe L. 2021 From taxonomic to functional dark diversity: Exploring the causes of potential biodiversity and its implications for conservation. </w:t>
      </w:r>
      <w:r w:rsidR="002734C0">
        <w:rPr>
          <w:i/>
        </w:rPr>
        <w:t>Journal of Applied Ecology</w:t>
      </w:r>
      <w:r w:rsidR="002734C0">
        <w:t xml:space="preserve"> </w:t>
      </w:r>
      <w:r w:rsidR="002734C0">
        <w:rPr>
          <w:b/>
        </w:rPr>
        <w:t>n/a</w:t>
      </w:r>
      <w:r w:rsidR="002734C0">
        <w:t>. (doi:</w:t>
      </w:r>
      <w:hyperlink r:id="rId21">
        <w:r w:rsidR="002734C0">
          <w:rPr>
            <w:rStyle w:val="Hyperlink"/>
          </w:rPr>
          <w:t>10.1111/1365-2664.14033</w:t>
        </w:r>
      </w:hyperlink>
      <w:r w:rsidR="002734C0">
        <w:t>)</w:t>
      </w:r>
    </w:p>
    <w:p w14:paraId="687C1E0A" w14:textId="27F733D5" w:rsidR="0059667D" w:rsidRDefault="00A102A2">
      <w:pPr>
        <w:pStyle w:val="Bibliography"/>
      </w:pPr>
      <w:bookmarkStart w:id="716" w:name="ref-biggs2020"/>
      <w:bookmarkEnd w:id="713"/>
      <w:del w:id="717" w:author="Diego Pires Ferraz Da Trindade" w:date="2022-11-28T18:06:00Z">
        <w:r>
          <w:delText>28</w:delText>
        </w:r>
      </w:del>
      <w:ins w:id="718" w:author="Diego Pires Ferraz Da Trindade" w:date="2022-11-28T18:06:00Z">
        <w:r w:rsidR="002734C0">
          <w:t>47</w:t>
        </w:r>
      </w:ins>
      <w:r w:rsidR="002734C0">
        <w:t xml:space="preserve">. Biggs C </w:t>
      </w:r>
      <w:r w:rsidR="002734C0">
        <w:rPr>
          <w:i/>
        </w:rPr>
        <w:t>et al.</w:t>
      </w:r>
      <w:r w:rsidR="002734C0">
        <w:t xml:space="preserve"> 2020 Does functional redundancy affect ecological stability and resilience? A review and meta-analysis. </w:t>
      </w:r>
      <w:r w:rsidR="002734C0">
        <w:rPr>
          <w:i/>
        </w:rPr>
        <w:t>Ecosphere</w:t>
      </w:r>
      <w:r w:rsidR="002734C0">
        <w:t xml:space="preserve"> </w:t>
      </w:r>
      <w:r w:rsidR="002734C0">
        <w:rPr>
          <w:b/>
        </w:rPr>
        <w:t>11</w:t>
      </w:r>
      <w:r w:rsidR="002734C0">
        <w:t>, e03184. (doi:</w:t>
      </w:r>
      <w:hyperlink r:id="rId22">
        <w:r w:rsidR="002734C0">
          <w:rPr>
            <w:rStyle w:val="Hyperlink"/>
          </w:rPr>
          <w:t>10.1002/ecs2.3184</w:t>
        </w:r>
      </w:hyperlink>
      <w:r w:rsidR="002734C0">
        <w:t>)</w:t>
      </w:r>
    </w:p>
    <w:p w14:paraId="7C9952F3" w14:textId="518C4087" w:rsidR="0059667D" w:rsidRDefault="00A102A2">
      <w:pPr>
        <w:pStyle w:val="Bibliography"/>
      </w:pPr>
      <w:bookmarkStart w:id="719" w:name="X030d0750991a4ddb54fbb601c40d65713742875"/>
      <w:bookmarkEnd w:id="716"/>
      <w:del w:id="720" w:author="Diego Pires Ferraz Da Trindade" w:date="2022-11-28T18:06:00Z">
        <w:r>
          <w:delText>29</w:delText>
        </w:r>
      </w:del>
      <w:ins w:id="721" w:author="Diego Pires Ferraz Da Trindade" w:date="2022-11-28T18:06:00Z">
        <w:r w:rsidR="002734C0">
          <w:t>48</w:t>
        </w:r>
      </w:ins>
      <w:r w:rsidR="002734C0">
        <w:t xml:space="preserve">. Auber A </w:t>
      </w:r>
      <w:r w:rsidR="002734C0">
        <w:rPr>
          <w:i/>
        </w:rPr>
        <w:t>et al.</w:t>
      </w:r>
      <w:r w:rsidR="002734C0">
        <w:t xml:space="preserve"> 2022 A functional vulnerability framework for biodiversity conservation. </w:t>
      </w:r>
      <w:r w:rsidR="002734C0">
        <w:rPr>
          <w:i/>
        </w:rPr>
        <w:t>Nature Communications</w:t>
      </w:r>
      <w:r w:rsidR="002734C0">
        <w:t xml:space="preserve"> </w:t>
      </w:r>
      <w:r w:rsidR="002734C0">
        <w:rPr>
          <w:b/>
        </w:rPr>
        <w:t>13</w:t>
      </w:r>
      <w:r w:rsidR="002734C0">
        <w:t>, 4774. (doi:</w:t>
      </w:r>
      <w:hyperlink r:id="rId23">
        <w:r w:rsidR="002734C0">
          <w:rPr>
            <w:rStyle w:val="Hyperlink"/>
          </w:rPr>
          <w:t>10.1038/s41467-022-32331-y</w:t>
        </w:r>
      </w:hyperlink>
      <w:r w:rsidR="002734C0">
        <w:t>)</w:t>
      </w:r>
    </w:p>
    <w:p w14:paraId="21103502" w14:textId="0C946632" w:rsidR="0059667D" w:rsidRDefault="00A102A2">
      <w:pPr>
        <w:pStyle w:val="Bibliography"/>
        <w:rPr>
          <w:moveTo w:id="722" w:author="Diego Pires Ferraz Da Trindade" w:date="2022-11-28T18:06:00Z"/>
        </w:rPr>
      </w:pPr>
      <w:del w:id="723" w:author="Diego Pires Ferraz Da Trindade" w:date="2022-11-28T18:06:00Z">
        <w:r>
          <w:delText>30</w:delText>
        </w:r>
      </w:del>
      <w:bookmarkStart w:id="724" w:name="ref-CarmonaErosionglobalfunctional2021"/>
      <w:bookmarkEnd w:id="719"/>
      <w:ins w:id="725" w:author="Diego Pires Ferraz Da Trindade" w:date="2022-11-28T18:06:00Z">
        <w:r w:rsidR="002734C0">
          <w:t xml:space="preserve">49. Carmona C </w:t>
        </w:r>
        <w:r w:rsidR="002734C0">
          <w:rPr>
            <w:i/>
          </w:rPr>
          <w:t>et al.</w:t>
        </w:r>
      </w:ins>
      <w:moveToRangeStart w:id="726" w:author="Diego Pires Ferraz Da Trindade" w:date="2022-11-28T18:06:00Z" w:name="move120551216"/>
      <w:moveTo w:id="727" w:author="Diego Pires Ferraz Da Trindade" w:date="2022-11-28T18:06:00Z">
        <w:r w:rsidR="002734C0">
          <w:t xml:space="preserve"> 2021 Erosion of global functional diversity across the tree of life. </w:t>
        </w:r>
        <w:r w:rsidR="002734C0">
          <w:rPr>
            <w:i/>
          </w:rPr>
          <w:t>Science Advances</w:t>
        </w:r>
        <w:r w:rsidR="002734C0">
          <w:t xml:space="preserve"> </w:t>
        </w:r>
        <w:r w:rsidR="002734C0">
          <w:rPr>
            <w:b/>
          </w:rPr>
          <w:t>7</w:t>
        </w:r>
        <w:r w:rsidR="002734C0">
          <w:t>, eabf2675. (doi:</w:t>
        </w:r>
        <w:r w:rsidR="005375CC">
          <w:fldChar w:fldCharType="begin"/>
        </w:r>
        <w:r w:rsidR="005375CC">
          <w:instrText xml:space="preserve"> HYPERLINK "https://doi.org/10.1126/sciadv.abf2675" \h </w:instrText>
        </w:r>
        <w:r w:rsidR="005375CC">
          <w:fldChar w:fldCharType="separate"/>
        </w:r>
        <w:r w:rsidR="002734C0">
          <w:rPr>
            <w:rStyle w:val="Hyperlink"/>
          </w:rPr>
          <w:t>10.1126/sciadv.abf2675</w:t>
        </w:r>
        <w:r w:rsidR="005375CC">
          <w:rPr>
            <w:rStyle w:val="Hyperlink"/>
          </w:rPr>
          <w:fldChar w:fldCharType="end"/>
        </w:r>
        <w:r w:rsidR="002734C0">
          <w:t>)</w:t>
        </w:r>
      </w:moveTo>
    </w:p>
    <w:p w14:paraId="05CE439B" w14:textId="77777777" w:rsidR="0059667D" w:rsidRDefault="002734C0">
      <w:pPr>
        <w:pStyle w:val="Bibliography"/>
      </w:pPr>
      <w:bookmarkStart w:id="728" w:name="ref-dornelas2014"/>
      <w:bookmarkEnd w:id="724"/>
      <w:moveToRangeEnd w:id="726"/>
      <w:ins w:id="729" w:author="Diego Pires Ferraz Da Trindade" w:date="2022-11-28T18:06:00Z">
        <w:r>
          <w:t>50</w:t>
        </w:r>
      </w:ins>
      <w:r>
        <w:t xml:space="preserve">. </w:t>
      </w:r>
      <w:proofErr w:type="spellStart"/>
      <w:r>
        <w:t>Dornelas</w:t>
      </w:r>
      <w:proofErr w:type="spellEnd"/>
      <w:r>
        <w:t xml:space="preserve"> M, </w:t>
      </w:r>
      <w:proofErr w:type="spellStart"/>
      <w:r>
        <w:t>Gotelli</w:t>
      </w:r>
      <w:proofErr w:type="spellEnd"/>
      <w:r>
        <w:t xml:space="preserve"> N, McGill B, Shimadzu H, Moyes F, Sievers C, </w:t>
      </w:r>
      <w:proofErr w:type="spellStart"/>
      <w:r>
        <w:t>Magurran</w:t>
      </w:r>
      <w:proofErr w:type="spellEnd"/>
      <w:r>
        <w:t xml:space="preserve"> A. 2014 Assemblage time series reveal biodiversity change but not systematic loss. </w:t>
      </w:r>
      <w:r>
        <w:rPr>
          <w:i/>
        </w:rPr>
        <w:t>Science</w:t>
      </w:r>
      <w:r>
        <w:t xml:space="preserve"> </w:t>
      </w:r>
      <w:r>
        <w:rPr>
          <w:b/>
        </w:rPr>
        <w:t>344</w:t>
      </w:r>
      <w:r>
        <w:t>, 296–299. (doi:</w:t>
      </w:r>
      <w:hyperlink r:id="rId24">
        <w:r>
          <w:rPr>
            <w:rStyle w:val="Hyperlink"/>
          </w:rPr>
          <w:t>10.1126/science.1248484</w:t>
        </w:r>
      </w:hyperlink>
      <w:r>
        <w:t>)</w:t>
      </w:r>
    </w:p>
    <w:p w14:paraId="5504356C" w14:textId="77777777" w:rsidR="0059667D" w:rsidRDefault="002734C0">
      <w:pPr>
        <w:pStyle w:val="Bibliography"/>
        <w:rPr>
          <w:moveTo w:id="730" w:author="Diego Pires Ferraz Da Trindade" w:date="2022-11-28T18:06:00Z"/>
        </w:rPr>
      </w:pPr>
      <w:bookmarkStart w:id="731" w:name="ref-AmonTimingLateglacialvegetation2012"/>
      <w:bookmarkEnd w:id="728"/>
      <w:ins w:id="732" w:author="Diego Pires Ferraz Da Trindade" w:date="2022-11-28T18:06:00Z">
        <w:r>
          <w:lastRenderedPageBreak/>
          <w:t>51.</w:t>
        </w:r>
      </w:ins>
      <w:moveToRangeStart w:id="733" w:author="Diego Pires Ferraz Da Trindade" w:date="2022-11-28T18:06:00Z" w:name="move120551227"/>
      <w:moveTo w:id="734" w:author="Diego Pires Ferraz Da Trindade" w:date="2022-11-28T18:06:00Z">
        <w:r>
          <w:t xml:space="preserve"> Amon L, </w:t>
        </w:r>
        <w:proofErr w:type="spellStart"/>
        <w:r>
          <w:t>Veski</w:t>
        </w:r>
        <w:proofErr w:type="spellEnd"/>
        <w:r>
          <w:t xml:space="preserve"> S, </w:t>
        </w:r>
        <w:proofErr w:type="spellStart"/>
        <w:r>
          <w:t>Heinsalu</w:t>
        </w:r>
        <w:proofErr w:type="spellEnd"/>
        <w:r>
          <w:t xml:space="preserve"> A, </w:t>
        </w:r>
        <w:proofErr w:type="spellStart"/>
        <w:r>
          <w:t>Saarse</w:t>
        </w:r>
        <w:proofErr w:type="spellEnd"/>
        <w:r>
          <w:t xml:space="preserve"> L. 2012 Timing of </w:t>
        </w:r>
        <w:proofErr w:type="spellStart"/>
        <w:r>
          <w:t>lateglacial</w:t>
        </w:r>
        <w:proofErr w:type="spellEnd"/>
        <w:r>
          <w:t xml:space="preserve"> vegetation dynamics and respective </w:t>
        </w:r>
        <w:proofErr w:type="spellStart"/>
        <w:r>
          <w:t>palaeoenvironmental</w:t>
        </w:r>
        <w:proofErr w:type="spellEnd"/>
        <w:r>
          <w:t xml:space="preserve"> conditions in southern Estonia: Evidence from the sediment record of lake </w:t>
        </w:r>
      </w:moveTo>
      <w:moveToRangeEnd w:id="733"/>
      <w:proofErr w:type="spellStart"/>
      <w:ins w:id="735" w:author="Diego Pires Ferraz Da Trindade" w:date="2022-11-28T18:06:00Z">
        <w:r>
          <w:t>nakri</w:t>
        </w:r>
        <w:proofErr w:type="spellEnd"/>
        <w:r>
          <w:t>.</w:t>
        </w:r>
      </w:ins>
      <w:moveToRangeStart w:id="736" w:author="Diego Pires Ferraz Da Trindade" w:date="2022-11-28T18:06:00Z" w:name="move120551228"/>
      <w:moveTo w:id="737" w:author="Diego Pires Ferraz Da Trindade" w:date="2022-11-28T18:06:00Z">
        <w:r>
          <w:t xml:space="preserve"> </w:t>
        </w:r>
        <w:r>
          <w:rPr>
            <w:i/>
          </w:rPr>
          <w:t>Journal of Quaternary Science</w:t>
        </w:r>
        <w:r>
          <w:t xml:space="preserve"> </w:t>
        </w:r>
        <w:r>
          <w:rPr>
            <w:b/>
          </w:rPr>
          <w:t>27</w:t>
        </w:r>
        <w:r>
          <w:t>, 169–180. (doi:</w:t>
        </w:r>
        <w:r w:rsidR="005375CC">
          <w:fldChar w:fldCharType="begin"/>
        </w:r>
        <w:r w:rsidR="005375CC">
          <w:instrText xml:space="preserve"> HYPERLINK "https://doi.org/10.1002/jqs.1530" \h </w:instrText>
        </w:r>
        <w:r w:rsidR="005375CC">
          <w:fldChar w:fldCharType="separate"/>
        </w:r>
        <w:r>
          <w:rPr>
            <w:rStyle w:val="Hyperlink"/>
          </w:rPr>
          <w:t>10.1002/jqs.1530</w:t>
        </w:r>
        <w:r w:rsidR="005375CC">
          <w:rPr>
            <w:rStyle w:val="Hyperlink"/>
          </w:rPr>
          <w:fldChar w:fldCharType="end"/>
        </w:r>
        <w:r>
          <w:t>)</w:t>
        </w:r>
      </w:moveTo>
    </w:p>
    <w:p w14:paraId="1D825F35" w14:textId="77777777" w:rsidR="0059667D" w:rsidRDefault="002734C0">
      <w:pPr>
        <w:pStyle w:val="Bibliography"/>
        <w:rPr>
          <w:moveTo w:id="738" w:author="Diego Pires Ferraz Da Trindade" w:date="2022-11-28T18:06:00Z"/>
        </w:rPr>
      </w:pPr>
      <w:bookmarkStart w:id="739" w:name="ref-poskaReflectionsPreEarlyagrarian2004"/>
      <w:bookmarkEnd w:id="731"/>
      <w:moveToRangeEnd w:id="736"/>
      <w:ins w:id="740" w:author="Diego Pires Ferraz Da Trindade" w:date="2022-11-28T18:06:00Z">
        <w:r>
          <w:t>52.</w:t>
        </w:r>
      </w:ins>
      <w:moveToRangeStart w:id="741" w:author="Diego Pires Ferraz Da Trindade" w:date="2022-11-28T18:06:00Z" w:name="move120551229"/>
      <w:moveTo w:id="742" w:author="Diego Pires Ferraz Da Trindade" w:date="2022-11-28T18:06:00Z">
        <w:r>
          <w:t xml:space="preserve"> </w:t>
        </w:r>
        <w:proofErr w:type="spellStart"/>
        <w:r>
          <w:t>Poska</w:t>
        </w:r>
        <w:proofErr w:type="spellEnd"/>
        <w:r>
          <w:t xml:space="preserve"> A, </w:t>
        </w:r>
        <w:proofErr w:type="spellStart"/>
        <w:r>
          <w:t>Saarse</w:t>
        </w:r>
        <w:proofErr w:type="spellEnd"/>
        <w:r>
          <w:t xml:space="preserve"> L, </w:t>
        </w:r>
        <w:proofErr w:type="spellStart"/>
        <w:r>
          <w:t>Veski</w:t>
        </w:r>
        <w:proofErr w:type="spellEnd"/>
        <w:r>
          <w:t xml:space="preserve"> S. 2004 Reflections of pre- and early-agrarian human impact in the pollen diagrams of Estonia. </w:t>
        </w:r>
        <w:proofErr w:type="spellStart"/>
        <w:r>
          <w:rPr>
            <w:i/>
          </w:rPr>
          <w:t>Palaeogeography</w:t>
        </w:r>
        <w:proofErr w:type="spellEnd"/>
        <w:r>
          <w:rPr>
            <w:i/>
          </w:rPr>
          <w:t xml:space="preserve">, Palaeoclimatology, </w:t>
        </w:r>
        <w:proofErr w:type="spellStart"/>
        <w:r>
          <w:rPr>
            <w:i/>
          </w:rPr>
          <w:t>Palaeoecology</w:t>
        </w:r>
        <w:proofErr w:type="spellEnd"/>
        <w:r>
          <w:t xml:space="preserve"> </w:t>
        </w:r>
        <w:r>
          <w:rPr>
            <w:b/>
          </w:rPr>
          <w:t>209</w:t>
        </w:r>
        <w:r>
          <w:t>, 37–50. (doi:</w:t>
        </w:r>
        <w:r w:rsidR="005375CC">
          <w:fldChar w:fldCharType="begin"/>
        </w:r>
        <w:r w:rsidR="005375CC">
          <w:instrText xml:space="preserve"> HYPERLINK "https://doi.org/10.1016/j.palaeo.2003.12.024" \h </w:instrText>
        </w:r>
        <w:r w:rsidR="005375CC">
          <w:fldChar w:fldCharType="separate"/>
        </w:r>
        <w:r>
          <w:rPr>
            <w:rStyle w:val="Hyperlink"/>
          </w:rPr>
          <w:t>10.1016/j.palaeo.2003.12.024</w:t>
        </w:r>
        <w:r w:rsidR="005375CC">
          <w:rPr>
            <w:rStyle w:val="Hyperlink"/>
          </w:rPr>
          <w:fldChar w:fldCharType="end"/>
        </w:r>
        <w:r>
          <w:t>)</w:t>
        </w:r>
      </w:moveTo>
    </w:p>
    <w:moveToRangeEnd w:id="741"/>
    <w:p w14:paraId="791D990F" w14:textId="77777777" w:rsidR="0059667D" w:rsidRDefault="00A102A2">
      <w:pPr>
        <w:pStyle w:val="Bibliography"/>
        <w:rPr>
          <w:moveFrom w:id="743" w:author="Diego Pires Ferraz Da Trindade" w:date="2022-11-28T18:06:00Z"/>
        </w:rPr>
      </w:pPr>
      <w:del w:id="744" w:author="Diego Pires Ferraz Da Trindade" w:date="2022-11-28T18:06:00Z">
        <w:r>
          <w:delText>31</w:delText>
        </w:r>
      </w:del>
      <w:moveFromRangeStart w:id="745" w:author="Diego Pires Ferraz Da Trindade" w:date="2022-11-28T18:06:00Z" w:name="move120551230"/>
      <w:moveFrom w:id="746" w:author="Diego Pires Ferraz Da Trindade" w:date="2022-11-28T18:06:00Z">
        <w:r w:rsidR="002734C0">
          <w:t xml:space="preserve">. Carmona CP, Pärtel M. 2021 Estimating probabilistic site-specific species pools and dark diversity from co-occurrence data. </w:t>
        </w:r>
        <w:r w:rsidR="002734C0">
          <w:rPr>
            <w:i/>
          </w:rPr>
          <w:t>Global Ecology and Biogeography</w:t>
        </w:r>
        <w:r w:rsidR="002734C0">
          <w:t xml:space="preserve"> </w:t>
        </w:r>
        <w:r w:rsidR="002734C0">
          <w:rPr>
            <w:b/>
          </w:rPr>
          <w:t>30</w:t>
        </w:r>
        <w:r w:rsidR="002734C0">
          <w:t>, 316–326. (doi:</w:t>
        </w:r>
        <w:r w:rsidR="005375CC">
          <w:fldChar w:fldCharType="begin"/>
        </w:r>
        <w:r w:rsidR="005375CC">
          <w:instrText xml:space="preserve"> HYPERLINK "https://doi.org/10.1111/geb.13203" \h </w:instrText>
        </w:r>
        <w:r w:rsidR="005375CC">
          <w:fldChar w:fldCharType="separate"/>
        </w:r>
        <w:r w:rsidR="002734C0">
          <w:rPr>
            <w:rStyle w:val="Hyperlink"/>
          </w:rPr>
          <w:t>10.1111/geb.13203</w:t>
        </w:r>
        <w:r w:rsidR="005375CC">
          <w:rPr>
            <w:rStyle w:val="Hyperlink"/>
          </w:rPr>
          <w:fldChar w:fldCharType="end"/>
        </w:r>
        <w:r w:rsidR="002734C0">
          <w:t>)</w:t>
        </w:r>
      </w:moveFrom>
    </w:p>
    <w:moveFromRangeEnd w:id="745"/>
    <w:p w14:paraId="58E9C190" w14:textId="77777777" w:rsidR="0059667D" w:rsidRDefault="00A102A2">
      <w:pPr>
        <w:pStyle w:val="Bibliography"/>
        <w:rPr>
          <w:moveFrom w:id="747" w:author="Diego Pires Ferraz Da Trindade" w:date="2022-11-28T18:06:00Z"/>
        </w:rPr>
      </w:pPr>
      <w:del w:id="748" w:author="Diego Pires Ferraz Da Trindade" w:date="2022-11-28T18:06:00Z">
        <w:r>
          <w:delText>32.</w:delText>
        </w:r>
      </w:del>
      <w:moveFromRangeStart w:id="749" w:author="Diego Pires Ferraz Da Trindade" w:date="2022-11-28T18:06:00Z" w:name="move120551217"/>
      <w:moveFrom w:id="750" w:author="Diego Pires Ferraz Da Trindade" w:date="2022-11-28T18:06:00Z">
        <w:r w:rsidR="002734C0">
          <w:t xml:space="preserve"> Török P, Helm A. 2017 Ecological theory provides strong support for habitat restoration. </w:t>
        </w:r>
        <w:r w:rsidR="002734C0">
          <w:rPr>
            <w:i/>
          </w:rPr>
          <w:t>Biological Conservation</w:t>
        </w:r>
        <w:r w:rsidR="002734C0">
          <w:t xml:space="preserve"> </w:t>
        </w:r>
        <w:r w:rsidR="002734C0">
          <w:rPr>
            <w:b/>
          </w:rPr>
          <w:t>206</w:t>
        </w:r>
        <w:r w:rsidR="002734C0">
          <w:t>, 85–91. (doi:</w:t>
        </w:r>
        <w:r w:rsidR="005375CC">
          <w:fldChar w:fldCharType="begin"/>
        </w:r>
        <w:r w:rsidR="005375CC">
          <w:instrText xml:space="preserve"> HYPERLINK "https://doi.org/10.1016/j.biocon.2016.12.024" \h </w:instrText>
        </w:r>
        <w:r w:rsidR="005375CC">
          <w:fldChar w:fldCharType="separate"/>
        </w:r>
        <w:r w:rsidR="002734C0">
          <w:rPr>
            <w:rStyle w:val="Hyperlink"/>
          </w:rPr>
          <w:t>10.1016/j.biocon.2016.12.024</w:t>
        </w:r>
        <w:r w:rsidR="005375CC">
          <w:rPr>
            <w:rStyle w:val="Hyperlink"/>
          </w:rPr>
          <w:fldChar w:fldCharType="end"/>
        </w:r>
        <w:r w:rsidR="002734C0">
          <w:t>)</w:t>
        </w:r>
      </w:moveFrom>
    </w:p>
    <w:moveFromRangeEnd w:id="749"/>
    <w:p w14:paraId="6545596D" w14:textId="77777777" w:rsidR="0059667D" w:rsidRDefault="00A102A2">
      <w:pPr>
        <w:pStyle w:val="Bibliography"/>
        <w:rPr>
          <w:moveFrom w:id="751" w:author="Diego Pires Ferraz Da Trindade" w:date="2022-11-28T18:06:00Z"/>
        </w:rPr>
      </w:pPr>
      <w:del w:id="752" w:author="Diego Pires Ferraz Da Trindade" w:date="2022-11-28T18:06:00Z">
        <w:r>
          <w:delText>33.</w:delText>
        </w:r>
      </w:del>
      <w:moveFromRangeStart w:id="753" w:author="Diego Pires Ferraz Da Trindade" w:date="2022-11-28T18:06:00Z" w:name="move120551218"/>
      <w:moveFrom w:id="754" w:author="Diego Pires Ferraz Da Trindade" w:date="2022-11-28T18:06:00Z">
        <w:r w:rsidR="002734C0">
          <w:t xml:space="preserve"> Reitalu T </w:t>
        </w:r>
        <w:r w:rsidR="002734C0">
          <w:rPr>
            <w:i/>
          </w:rPr>
          <w:t>et al.</w:t>
        </w:r>
        <w:r w:rsidR="002734C0">
          <w:t xml:space="preserve"> 2019 Patterns of modern pollen and plant richness across Northern Europe. </w:t>
        </w:r>
        <w:r w:rsidR="002734C0">
          <w:rPr>
            <w:i/>
          </w:rPr>
          <w:t>Journal of Ecology</w:t>
        </w:r>
        <w:r w:rsidR="002734C0">
          <w:t xml:space="preserve"> </w:t>
        </w:r>
        <w:r w:rsidR="002734C0">
          <w:rPr>
            <w:b/>
          </w:rPr>
          <w:t>107</w:t>
        </w:r>
        <w:r w:rsidR="002734C0">
          <w:t>, 1662–1677. (doi:</w:t>
        </w:r>
        <w:r w:rsidR="005375CC">
          <w:fldChar w:fldCharType="begin"/>
        </w:r>
        <w:r w:rsidR="005375CC">
          <w:instrText xml:space="preserve"> HYPERLINK "https://doi.org/10.1111/1365-2745.13134" \h </w:instrText>
        </w:r>
        <w:r w:rsidR="005375CC">
          <w:fldChar w:fldCharType="separate"/>
        </w:r>
        <w:r w:rsidR="002734C0">
          <w:rPr>
            <w:rStyle w:val="Hyperlink"/>
          </w:rPr>
          <w:t>10.1111/1365-2745.13134</w:t>
        </w:r>
        <w:r w:rsidR="005375CC">
          <w:rPr>
            <w:rStyle w:val="Hyperlink"/>
          </w:rPr>
          <w:fldChar w:fldCharType="end"/>
        </w:r>
        <w:r w:rsidR="002734C0">
          <w:t>)</w:t>
        </w:r>
      </w:moveFrom>
    </w:p>
    <w:moveFromRangeEnd w:id="753"/>
    <w:p w14:paraId="31204B62" w14:textId="77777777" w:rsidR="0059667D" w:rsidRDefault="00A102A2">
      <w:pPr>
        <w:pStyle w:val="Bibliography"/>
        <w:rPr>
          <w:moveFrom w:id="755" w:author="Diego Pires Ferraz Da Trindade" w:date="2022-11-28T18:06:00Z"/>
        </w:rPr>
      </w:pPr>
      <w:del w:id="756" w:author="Diego Pires Ferraz Da Trindade" w:date="2022-11-28T18:06:00Z">
        <w:r>
          <w:delText>34.</w:delText>
        </w:r>
      </w:del>
      <w:moveFromRangeStart w:id="757" w:author="Diego Pires Ferraz Da Trindade" w:date="2022-11-28T18:06:00Z" w:name="move120551219"/>
      <w:moveFrom w:id="758" w:author="Diego Pires Ferraz Da Trindade" w:date="2022-11-28T18:06:00Z">
        <w:r w:rsidR="002734C0">
          <w:t xml:space="preserve"> Blaus A, Reitalu T, Gerhold P, Hiiesalu I, Massante J, Veski S. 2020 Modern pollen—plant diversity relationships inform palaeoecological reconstructions of functional and phylogenetic diversity in calcareous fens. </w:t>
        </w:r>
        <w:r w:rsidR="002734C0">
          <w:rPr>
            <w:i/>
          </w:rPr>
          <w:t>Frontiers in Ecology and Evolution</w:t>
        </w:r>
        <w:r w:rsidR="002734C0">
          <w:t xml:space="preserve"> </w:t>
        </w:r>
        <w:r w:rsidR="002734C0">
          <w:rPr>
            <w:b/>
          </w:rPr>
          <w:t>8</w:t>
        </w:r>
        <w:r w:rsidR="002734C0">
          <w:t>. (doi:</w:t>
        </w:r>
        <w:r w:rsidR="005375CC">
          <w:fldChar w:fldCharType="begin"/>
        </w:r>
        <w:r w:rsidR="005375CC">
          <w:instrText xml:space="preserve"> HYPERLINK "https://doi.org/10.3389/fevo.2020.00207" \h </w:instrText>
        </w:r>
        <w:r w:rsidR="005375CC">
          <w:fldChar w:fldCharType="separate"/>
        </w:r>
        <w:r w:rsidR="002734C0">
          <w:rPr>
            <w:rStyle w:val="Hyperlink"/>
          </w:rPr>
          <w:t>10.3389/fevo.2020.00207</w:t>
        </w:r>
        <w:r w:rsidR="005375CC">
          <w:rPr>
            <w:rStyle w:val="Hyperlink"/>
          </w:rPr>
          <w:fldChar w:fldCharType="end"/>
        </w:r>
        <w:r w:rsidR="002734C0">
          <w:t>)</w:t>
        </w:r>
      </w:moveFrom>
    </w:p>
    <w:moveFromRangeEnd w:id="757"/>
    <w:p w14:paraId="7BB80A5A" w14:textId="77777777" w:rsidR="0059667D" w:rsidRDefault="00A102A2">
      <w:pPr>
        <w:pStyle w:val="Bibliography"/>
        <w:rPr>
          <w:moveFrom w:id="759" w:author="Diego Pires Ferraz Da Trindade" w:date="2022-11-28T18:06:00Z"/>
        </w:rPr>
      </w:pPr>
      <w:del w:id="760" w:author="Diego Pires Ferraz Da Trindade" w:date="2022-11-28T18:06:00Z">
        <w:r>
          <w:delText>35.</w:delText>
        </w:r>
      </w:del>
      <w:moveFromRangeStart w:id="761" w:author="Diego Pires Ferraz Da Trindade" w:date="2022-11-28T18:06:00Z" w:name="move120551220"/>
      <w:moveFrom w:id="762" w:author="Diego Pires Ferraz Da Trindade" w:date="2022-11-28T18:06:00Z">
        <w:r w:rsidR="002734C0">
          <w:t xml:space="preserve"> Giesecke T, Wolters S, van Leeuwen J, van der Knaap P, Leydet M, Brewer S. 2019 Postglacial change of the floristic diversity gradient in Europe. </w:t>
        </w:r>
        <w:r w:rsidR="002734C0">
          <w:rPr>
            <w:i/>
          </w:rPr>
          <w:t>Nature Communications</w:t>
        </w:r>
        <w:r w:rsidR="002734C0">
          <w:t xml:space="preserve"> </w:t>
        </w:r>
        <w:r w:rsidR="002734C0">
          <w:rPr>
            <w:b/>
          </w:rPr>
          <w:t>10</w:t>
        </w:r>
        <w:r w:rsidR="002734C0">
          <w:t>, 5422. (doi:</w:t>
        </w:r>
        <w:r w:rsidR="005375CC">
          <w:fldChar w:fldCharType="begin"/>
        </w:r>
        <w:r w:rsidR="005375CC">
          <w:instrText xml:space="preserve"> HYPERLINK "https://doi.org/10.1038/s41467-019-13233-y" \h </w:instrText>
        </w:r>
        <w:r w:rsidR="005375CC">
          <w:fldChar w:fldCharType="separate"/>
        </w:r>
        <w:r w:rsidR="002734C0">
          <w:rPr>
            <w:rStyle w:val="Hyperlink"/>
          </w:rPr>
          <w:t>10.1038/s41467-019-13233-y</w:t>
        </w:r>
        <w:r w:rsidR="005375CC">
          <w:rPr>
            <w:rStyle w:val="Hyperlink"/>
          </w:rPr>
          <w:fldChar w:fldCharType="end"/>
        </w:r>
        <w:r w:rsidR="002734C0">
          <w:t>)</w:t>
        </w:r>
      </w:moveFrom>
    </w:p>
    <w:moveFromRangeEnd w:id="761"/>
    <w:p w14:paraId="03335F1C" w14:textId="77777777" w:rsidR="0059667D" w:rsidRDefault="00A102A2">
      <w:pPr>
        <w:pStyle w:val="Bibliography"/>
        <w:rPr>
          <w:moveFrom w:id="763" w:author="Diego Pires Ferraz Da Trindade" w:date="2022-11-28T18:06:00Z"/>
        </w:rPr>
      </w:pPr>
      <w:del w:id="764" w:author="Diego Pires Ferraz Da Trindade" w:date="2022-11-28T18:06:00Z">
        <w:r>
          <w:lastRenderedPageBreak/>
          <w:delText>36.</w:delText>
        </w:r>
      </w:del>
      <w:moveFromRangeStart w:id="765" w:author="Diego Pires Ferraz Da Trindade" w:date="2022-11-28T18:06:00Z" w:name="move120551221"/>
      <w:moveFrom w:id="766" w:author="Diego Pires Ferraz Da Trindade" w:date="2022-11-28T18:06:00Z">
        <w:r w:rsidR="002734C0">
          <w:t xml:space="preserve"> Reitalu T, Gerhold P, Poska A, Pärtel M, Väli V, Veski S. 2015 Novel insights into post-glacial vegetation change: Functional and phylogenetic diversity in pollen records. </w:t>
        </w:r>
        <w:r w:rsidR="002734C0">
          <w:rPr>
            <w:i/>
          </w:rPr>
          <w:t>Journal of Vegetation Science</w:t>
        </w:r>
        <w:r w:rsidR="002734C0">
          <w:t xml:space="preserve"> </w:t>
        </w:r>
        <w:r w:rsidR="002734C0">
          <w:rPr>
            <w:b/>
          </w:rPr>
          <w:t>26</w:t>
        </w:r>
        <w:r w:rsidR="002734C0">
          <w:t>, 911–922. (doi:</w:t>
        </w:r>
        <w:r w:rsidR="005375CC">
          <w:fldChar w:fldCharType="begin"/>
        </w:r>
        <w:r w:rsidR="005375CC">
          <w:instrText xml:space="preserve"> HYPERLINK "https://doi.org/10.1111/jvs.12300" \h </w:instrText>
        </w:r>
        <w:r w:rsidR="005375CC">
          <w:fldChar w:fldCharType="separate"/>
        </w:r>
        <w:r w:rsidR="002734C0">
          <w:rPr>
            <w:rStyle w:val="Hyperlink"/>
          </w:rPr>
          <w:t>10.1111/jvs.12300</w:t>
        </w:r>
        <w:r w:rsidR="005375CC">
          <w:rPr>
            <w:rStyle w:val="Hyperlink"/>
          </w:rPr>
          <w:fldChar w:fldCharType="end"/>
        </w:r>
        <w:r w:rsidR="002734C0">
          <w:t>)</w:t>
        </w:r>
      </w:moveFrom>
    </w:p>
    <w:moveFromRangeEnd w:id="765"/>
    <w:p w14:paraId="66537818" w14:textId="77777777" w:rsidR="0059667D" w:rsidRDefault="00A102A2">
      <w:pPr>
        <w:pStyle w:val="Bibliography"/>
        <w:rPr>
          <w:moveFrom w:id="767" w:author="Diego Pires Ferraz Da Trindade" w:date="2022-11-28T18:06:00Z"/>
        </w:rPr>
      </w:pPr>
      <w:del w:id="768" w:author="Diego Pires Ferraz Da Trindade" w:date="2022-11-28T18:06:00Z">
        <w:r>
          <w:delText>37.</w:delText>
        </w:r>
      </w:del>
      <w:moveFromRangeStart w:id="769" w:author="Diego Pires Ferraz Da Trindade" w:date="2022-11-28T18:06:00Z" w:name="move120551222"/>
      <w:moveFrom w:id="770" w:author="Diego Pires Ferraz Da Trindade" w:date="2022-11-28T18:06:00Z">
        <w:r w:rsidR="002734C0">
          <w:t xml:space="preserve"> Veeken A, Santos MJ, McGowan S, Davies AL, Schrodt F. 2022 Pollen-based reconstruction reveals the impact of the onset of agriculture on plant functional trait composition. </w:t>
        </w:r>
        <w:r w:rsidR="002734C0">
          <w:rPr>
            <w:i/>
          </w:rPr>
          <w:t>Ecology Letters</w:t>
        </w:r>
        <w:r w:rsidR="002734C0">
          <w:t xml:space="preserve"> </w:t>
        </w:r>
        <w:r w:rsidR="002734C0">
          <w:rPr>
            <w:b/>
          </w:rPr>
          <w:t>25</w:t>
        </w:r>
        <w:r w:rsidR="002734C0">
          <w:t>, 1937–1951. (doi:</w:t>
        </w:r>
        <w:r w:rsidR="005375CC">
          <w:fldChar w:fldCharType="begin"/>
        </w:r>
        <w:r w:rsidR="005375CC">
          <w:instrText xml:space="preserve"> HYPERLINK "https://doi.org/10.1111/ele.14063" \h </w:instrText>
        </w:r>
        <w:r w:rsidR="005375CC">
          <w:fldChar w:fldCharType="separate"/>
        </w:r>
        <w:r w:rsidR="002734C0">
          <w:rPr>
            <w:rStyle w:val="Hyperlink"/>
          </w:rPr>
          <w:t>10.1111/ele.14063</w:t>
        </w:r>
        <w:r w:rsidR="005375CC">
          <w:rPr>
            <w:rStyle w:val="Hyperlink"/>
          </w:rPr>
          <w:fldChar w:fldCharType="end"/>
        </w:r>
        <w:r w:rsidR="002734C0">
          <w:t>)</w:t>
        </w:r>
      </w:moveFrom>
    </w:p>
    <w:moveFromRangeEnd w:id="769"/>
    <w:p w14:paraId="77B303B7" w14:textId="77777777" w:rsidR="0059667D" w:rsidRDefault="00A102A2">
      <w:pPr>
        <w:pStyle w:val="Bibliography"/>
        <w:rPr>
          <w:moveFrom w:id="771" w:author="Diego Pires Ferraz Da Trindade" w:date="2022-11-28T18:06:00Z"/>
        </w:rPr>
      </w:pPr>
      <w:del w:id="772" w:author="Diego Pires Ferraz Da Trindade" w:date="2022-11-28T18:06:00Z">
        <w:r>
          <w:delText>38.</w:delText>
        </w:r>
      </w:del>
      <w:moveFromRangeStart w:id="773" w:author="Diego Pires Ferraz Da Trindade" w:date="2022-11-28T18:06:00Z" w:name="move120551223"/>
      <w:moveFrom w:id="774" w:author="Diego Pires Ferraz Da Trindade" w:date="2022-11-28T18:06:00Z">
        <w:r w:rsidR="002734C0">
          <w:t xml:space="preserve"> Giesecke T, Brewer S, Finsinger W, Leydet M, Bradshaw RHW. 2017 Patterns and dynamics of European vegetation change over the last 15,000 years. </w:t>
        </w:r>
        <w:r w:rsidR="002734C0">
          <w:rPr>
            <w:i/>
          </w:rPr>
          <w:t>Journal of Biogeography</w:t>
        </w:r>
        <w:r w:rsidR="002734C0">
          <w:t xml:space="preserve"> </w:t>
        </w:r>
        <w:r w:rsidR="002734C0">
          <w:rPr>
            <w:b/>
          </w:rPr>
          <w:t>44</w:t>
        </w:r>
        <w:r w:rsidR="002734C0">
          <w:t>, 1441–1456. (doi:</w:t>
        </w:r>
        <w:r w:rsidR="005375CC">
          <w:fldChar w:fldCharType="begin"/>
        </w:r>
        <w:r w:rsidR="005375CC">
          <w:instrText xml:space="preserve"> HYPERLINK "https://doi.org/10.1111/jbi.12974" \h </w:instrText>
        </w:r>
        <w:r w:rsidR="005375CC">
          <w:fldChar w:fldCharType="separate"/>
        </w:r>
        <w:r w:rsidR="002734C0">
          <w:rPr>
            <w:rStyle w:val="Hyperlink"/>
          </w:rPr>
          <w:t>10.1111/jbi.12974</w:t>
        </w:r>
        <w:r w:rsidR="005375CC">
          <w:rPr>
            <w:rStyle w:val="Hyperlink"/>
          </w:rPr>
          <w:fldChar w:fldCharType="end"/>
        </w:r>
        <w:r w:rsidR="002734C0">
          <w:t>)</w:t>
        </w:r>
      </w:moveFrom>
    </w:p>
    <w:p w14:paraId="2D8B281B" w14:textId="5A8E8326" w:rsidR="0059667D" w:rsidRDefault="00A102A2">
      <w:pPr>
        <w:pStyle w:val="Bibliography"/>
      </w:pPr>
      <w:bookmarkStart w:id="775" w:name="Xb8cd008d41739771268eb1cde357d80e6ff85ac"/>
      <w:bookmarkEnd w:id="739"/>
      <w:moveFromRangeEnd w:id="773"/>
      <w:del w:id="776" w:author="Diego Pires Ferraz Da Trindade" w:date="2022-11-28T18:06:00Z">
        <w:r>
          <w:delText>39</w:delText>
        </w:r>
      </w:del>
      <w:ins w:id="777" w:author="Diego Pires Ferraz Da Trindade" w:date="2022-11-28T18:06:00Z">
        <w:r w:rsidR="002734C0">
          <w:t>53</w:t>
        </w:r>
      </w:ins>
      <w:r w:rsidR="002734C0">
        <w:t xml:space="preserve">. Reimer PJ </w:t>
      </w:r>
      <w:r w:rsidR="002734C0">
        <w:rPr>
          <w:i/>
        </w:rPr>
        <w:t>et al.</w:t>
      </w:r>
      <w:r w:rsidR="002734C0">
        <w:t xml:space="preserve"> 2009 IntCal09 and marine09 radiocarbon age calibration curves, 0-50,000 years </w:t>
      </w:r>
      <w:proofErr w:type="spellStart"/>
      <w:r w:rsidR="002734C0">
        <w:t>cal</w:t>
      </w:r>
      <w:proofErr w:type="spellEnd"/>
      <w:r w:rsidR="002734C0">
        <w:t xml:space="preserve"> BP. </w:t>
      </w:r>
      <w:r w:rsidR="002734C0">
        <w:rPr>
          <w:i/>
        </w:rPr>
        <w:t>Radiocarbon</w:t>
      </w:r>
      <w:r w:rsidR="002734C0">
        <w:t xml:space="preserve"> </w:t>
      </w:r>
      <w:r w:rsidR="002734C0">
        <w:rPr>
          <w:b/>
        </w:rPr>
        <w:t>51</w:t>
      </w:r>
      <w:r w:rsidR="002734C0">
        <w:t>, 1111–1150. (doi:</w:t>
      </w:r>
      <w:hyperlink r:id="rId25">
        <w:r w:rsidR="002734C0">
          <w:rPr>
            <w:rStyle w:val="Hyperlink"/>
          </w:rPr>
          <w:t>10.1017/S0033822200034202</w:t>
        </w:r>
      </w:hyperlink>
      <w:r w:rsidR="002734C0">
        <w:t>)</w:t>
      </w:r>
    </w:p>
    <w:p w14:paraId="4E8E61F5" w14:textId="284A3F0B" w:rsidR="0059667D" w:rsidRDefault="00A102A2">
      <w:pPr>
        <w:pStyle w:val="Bibliography"/>
      </w:pPr>
      <w:bookmarkStart w:id="778" w:name="X0815e6e45bd7b0e185fea62b91020c1ea0d87ca"/>
      <w:bookmarkEnd w:id="775"/>
      <w:del w:id="779" w:author="Diego Pires Ferraz Da Trindade" w:date="2022-11-28T18:06:00Z">
        <w:r>
          <w:delText>40</w:delText>
        </w:r>
      </w:del>
      <w:ins w:id="780" w:author="Diego Pires Ferraz Da Trindade" w:date="2022-11-28T18:06:00Z">
        <w:r w:rsidR="002734C0">
          <w:t>54</w:t>
        </w:r>
      </w:ins>
      <w:r w:rsidR="002734C0">
        <w:t xml:space="preserve">. Ramsey CB. 2009 Bayesian analysis of radiocarbon dates. </w:t>
      </w:r>
      <w:r w:rsidR="002734C0">
        <w:rPr>
          <w:i/>
        </w:rPr>
        <w:t>Radiocarbon</w:t>
      </w:r>
      <w:r w:rsidR="002734C0">
        <w:t xml:space="preserve"> </w:t>
      </w:r>
      <w:r w:rsidR="002734C0">
        <w:rPr>
          <w:b/>
        </w:rPr>
        <w:t>51</w:t>
      </w:r>
      <w:r w:rsidR="002734C0">
        <w:t>, 337–360. (doi:</w:t>
      </w:r>
      <w:hyperlink r:id="rId26">
        <w:r w:rsidR="002734C0">
          <w:rPr>
            <w:rStyle w:val="Hyperlink"/>
          </w:rPr>
          <w:t>10.1017/S0033822200033865</w:t>
        </w:r>
      </w:hyperlink>
      <w:r w:rsidR="002734C0">
        <w:t>)</w:t>
      </w:r>
    </w:p>
    <w:p w14:paraId="4750DF27" w14:textId="43615499" w:rsidR="0059667D" w:rsidRDefault="00A102A2">
      <w:pPr>
        <w:pStyle w:val="Bibliography"/>
      </w:pPr>
      <w:bookmarkStart w:id="781" w:name="X6b7c87bfa6795a8b0fba5fd7ca6b40c64558ee4"/>
      <w:bookmarkEnd w:id="778"/>
      <w:del w:id="782" w:author="Diego Pires Ferraz Da Trindade" w:date="2022-11-28T18:06:00Z">
        <w:r>
          <w:delText>41</w:delText>
        </w:r>
      </w:del>
      <w:ins w:id="783" w:author="Diego Pires Ferraz Da Trindade" w:date="2022-11-28T18:06:00Z">
        <w:r w:rsidR="002734C0">
          <w:t>55</w:t>
        </w:r>
      </w:ins>
      <w:r w:rsidR="002734C0">
        <w:t xml:space="preserve">. Ramsey CB. 2008 Deposition models for chronological records. </w:t>
      </w:r>
      <w:r w:rsidR="002734C0">
        <w:rPr>
          <w:i/>
        </w:rPr>
        <w:t>Quaternary Science Reviews</w:t>
      </w:r>
      <w:r w:rsidR="002734C0">
        <w:t xml:space="preserve"> </w:t>
      </w:r>
      <w:r w:rsidR="002734C0">
        <w:rPr>
          <w:b/>
        </w:rPr>
        <w:t>27</w:t>
      </w:r>
      <w:r w:rsidR="002734C0">
        <w:t>, 42–60. (doi:</w:t>
      </w:r>
      <w:hyperlink r:id="rId27">
        <w:r w:rsidR="002734C0">
          <w:rPr>
            <w:rStyle w:val="Hyperlink"/>
          </w:rPr>
          <w:t>10.1016/j.quascirev.2007.01.019</w:t>
        </w:r>
      </w:hyperlink>
      <w:r w:rsidR="002734C0">
        <w:t>)</w:t>
      </w:r>
    </w:p>
    <w:p w14:paraId="36AA8DAC" w14:textId="77777777" w:rsidR="00A102A2" w:rsidRDefault="002734C0" w:rsidP="00A102A2">
      <w:pPr>
        <w:pStyle w:val="Bibliography"/>
        <w:rPr>
          <w:del w:id="784" w:author="Diego Pires Ferraz Da Trindade" w:date="2022-11-28T18:06:00Z"/>
        </w:rPr>
      </w:pPr>
      <w:moveFromRangeStart w:id="785" w:author="Diego Pires Ferraz Da Trindade" w:date="2022-11-28T18:06:00Z" w:name="move120551226"/>
      <w:moveFrom w:id="786" w:author="Diego Pires Ferraz Da Trindade" w:date="2022-11-28T18:06:00Z">
        <w:r>
          <w:t xml:space="preserve">42. </w:t>
        </w:r>
      </w:moveFrom>
      <w:moveFromRangeEnd w:id="785"/>
      <w:del w:id="787" w:author="Diego Pires Ferraz Da Trindade" w:date="2022-11-28T18:06:00Z">
        <w:r w:rsidR="00A102A2">
          <w:delText xml:space="preserve">Amon L, Veski S, Vassiljev J. 2014 Tree taxa immigration to the eastern Baltic region, southeastern sector of Scandinavian glaciation during the Late-glacial period (14,500-11,700 cal. B.P.). </w:delText>
        </w:r>
        <w:r w:rsidR="00A102A2">
          <w:rPr>
            <w:i/>
          </w:rPr>
          <w:delText>Vegetation History and Archaeobotany</w:delText>
        </w:r>
        <w:r w:rsidR="00A102A2">
          <w:delText xml:space="preserve"> </w:delText>
        </w:r>
        <w:r w:rsidR="00A102A2">
          <w:rPr>
            <w:b/>
          </w:rPr>
          <w:delText>23</w:delText>
        </w:r>
        <w:r w:rsidR="00A102A2">
          <w:delText>, 207–216.</w:delText>
        </w:r>
      </w:del>
    </w:p>
    <w:p w14:paraId="686AF1CC" w14:textId="77777777" w:rsidR="0059667D" w:rsidRDefault="00A102A2">
      <w:pPr>
        <w:pStyle w:val="Bibliography"/>
        <w:rPr>
          <w:moveFrom w:id="788" w:author="Diego Pires Ferraz Da Trindade" w:date="2022-11-28T18:06:00Z"/>
        </w:rPr>
      </w:pPr>
      <w:del w:id="789" w:author="Diego Pires Ferraz Da Trindade" w:date="2022-11-28T18:06:00Z">
        <w:r>
          <w:delText>43.</w:delText>
        </w:r>
      </w:del>
      <w:moveFromRangeStart w:id="790" w:author="Diego Pires Ferraz Da Trindade" w:date="2022-11-28T18:06:00Z" w:name="move120551227"/>
      <w:moveFrom w:id="791" w:author="Diego Pires Ferraz Da Trindade" w:date="2022-11-28T18:06:00Z">
        <w:r w:rsidR="002734C0">
          <w:t xml:space="preserve"> Amon L, Veski S, Heinsalu A, Saarse L. 2012 Timing of lateglacial vegetation dynamics and respective palaeoenvironmental conditions in southern Estonia: Evidence from the </w:t>
        </w:r>
        <w:r w:rsidR="002734C0">
          <w:lastRenderedPageBreak/>
          <w:t xml:space="preserve">sediment record of lake </w:t>
        </w:r>
      </w:moveFrom>
      <w:moveFromRangeEnd w:id="790"/>
      <w:del w:id="792" w:author="Diego Pires Ferraz Da Trindade" w:date="2022-11-28T18:06:00Z">
        <w:r w:rsidR="007D1389">
          <w:delText>N</w:delText>
        </w:r>
        <w:r>
          <w:delText>akri.</w:delText>
        </w:r>
      </w:del>
      <w:moveFromRangeStart w:id="793" w:author="Diego Pires Ferraz Da Trindade" w:date="2022-11-28T18:06:00Z" w:name="move120551228"/>
      <w:moveFrom w:id="794" w:author="Diego Pires Ferraz Da Trindade" w:date="2022-11-28T18:06:00Z">
        <w:r w:rsidR="002734C0">
          <w:t xml:space="preserve"> </w:t>
        </w:r>
        <w:r w:rsidR="002734C0">
          <w:rPr>
            <w:i/>
          </w:rPr>
          <w:t>Journal of Quaternary Science</w:t>
        </w:r>
        <w:r w:rsidR="002734C0">
          <w:t xml:space="preserve"> </w:t>
        </w:r>
        <w:r w:rsidR="002734C0">
          <w:rPr>
            <w:b/>
          </w:rPr>
          <w:t>27</w:t>
        </w:r>
        <w:r w:rsidR="002734C0">
          <w:t>, 169–180. (doi:</w:t>
        </w:r>
        <w:r w:rsidR="005375CC">
          <w:fldChar w:fldCharType="begin"/>
        </w:r>
        <w:r w:rsidR="005375CC">
          <w:instrText xml:space="preserve"> HYPERLINK "https://doi.org/10.1002/jqs.1530" \h </w:instrText>
        </w:r>
        <w:r w:rsidR="005375CC">
          <w:fldChar w:fldCharType="separate"/>
        </w:r>
        <w:r w:rsidR="002734C0">
          <w:rPr>
            <w:rStyle w:val="Hyperlink"/>
          </w:rPr>
          <w:t>10.1002/jqs.1530</w:t>
        </w:r>
        <w:r w:rsidR="005375CC">
          <w:rPr>
            <w:rStyle w:val="Hyperlink"/>
          </w:rPr>
          <w:fldChar w:fldCharType="end"/>
        </w:r>
        <w:r w:rsidR="002734C0">
          <w:t>)</w:t>
        </w:r>
      </w:moveFrom>
    </w:p>
    <w:moveFromRangeEnd w:id="793"/>
    <w:p w14:paraId="4FEAE4D7" w14:textId="77777777" w:rsidR="0059667D" w:rsidRDefault="00A102A2">
      <w:pPr>
        <w:pStyle w:val="Bibliography"/>
        <w:rPr>
          <w:moveFrom w:id="795" w:author="Diego Pires Ferraz Da Trindade" w:date="2022-11-28T18:06:00Z"/>
        </w:rPr>
      </w:pPr>
      <w:del w:id="796" w:author="Diego Pires Ferraz Da Trindade" w:date="2022-11-28T18:06:00Z">
        <w:r>
          <w:delText>44.</w:delText>
        </w:r>
      </w:del>
      <w:moveFromRangeStart w:id="797" w:author="Diego Pires Ferraz Da Trindade" w:date="2022-11-28T18:06:00Z" w:name="move120551229"/>
      <w:moveFrom w:id="798" w:author="Diego Pires Ferraz Da Trindade" w:date="2022-11-28T18:06:00Z">
        <w:r w:rsidR="002734C0">
          <w:t xml:space="preserve"> Poska A, Saarse L, Veski S. 2004 Reflections of pre- and early-agrarian human impact in the pollen diagrams of Estonia. </w:t>
        </w:r>
        <w:r w:rsidR="002734C0">
          <w:rPr>
            <w:i/>
          </w:rPr>
          <w:t>Palaeogeography, Palaeoclimatology, Palaeoecology</w:t>
        </w:r>
        <w:r w:rsidR="002734C0">
          <w:t xml:space="preserve"> </w:t>
        </w:r>
        <w:r w:rsidR="002734C0">
          <w:rPr>
            <w:b/>
          </w:rPr>
          <w:t>209</w:t>
        </w:r>
        <w:r w:rsidR="002734C0">
          <w:t>, 37–50. (doi:</w:t>
        </w:r>
        <w:r w:rsidR="005375CC">
          <w:fldChar w:fldCharType="begin"/>
        </w:r>
        <w:r w:rsidR="005375CC">
          <w:instrText xml:space="preserve"> HYPERLINK "https://doi.org/10.1016/j.palaeo.2003.12.024" \h </w:instrText>
        </w:r>
        <w:r w:rsidR="005375CC">
          <w:fldChar w:fldCharType="separate"/>
        </w:r>
        <w:r w:rsidR="002734C0">
          <w:rPr>
            <w:rStyle w:val="Hyperlink"/>
          </w:rPr>
          <w:t>10.1016/j.palaeo.2003.12.024</w:t>
        </w:r>
        <w:r w:rsidR="005375CC">
          <w:rPr>
            <w:rStyle w:val="Hyperlink"/>
          </w:rPr>
          <w:fldChar w:fldCharType="end"/>
        </w:r>
        <w:r w:rsidR="002734C0">
          <w:t>)</w:t>
        </w:r>
      </w:moveFrom>
    </w:p>
    <w:p w14:paraId="048DAB45" w14:textId="7110C3FF" w:rsidR="0059667D" w:rsidRDefault="00A102A2">
      <w:pPr>
        <w:pStyle w:val="Bibliography"/>
      </w:pPr>
      <w:bookmarkStart w:id="799" w:name="X135faf8b1835e9177a108b686386a8ce989b637"/>
      <w:bookmarkEnd w:id="781"/>
      <w:moveFromRangeEnd w:id="797"/>
      <w:del w:id="800" w:author="Diego Pires Ferraz Da Trindade" w:date="2022-11-28T18:06:00Z">
        <w:r>
          <w:delText>45</w:delText>
        </w:r>
      </w:del>
      <w:ins w:id="801" w:author="Diego Pires Ferraz Da Trindade" w:date="2022-11-28T18:06:00Z">
        <w:r w:rsidR="002734C0">
          <w:t>56</w:t>
        </w:r>
      </w:ins>
      <w:r w:rsidR="002734C0">
        <w:t xml:space="preserve">. </w:t>
      </w:r>
      <w:proofErr w:type="spellStart"/>
      <w:r w:rsidR="002734C0">
        <w:t>Veski</w:t>
      </w:r>
      <w:proofErr w:type="spellEnd"/>
      <w:r w:rsidR="002734C0">
        <w:t xml:space="preserve"> S, Amon L, </w:t>
      </w:r>
      <w:proofErr w:type="spellStart"/>
      <w:r w:rsidR="002734C0">
        <w:t>Heinsalu</w:t>
      </w:r>
      <w:proofErr w:type="spellEnd"/>
      <w:r w:rsidR="002734C0">
        <w:t xml:space="preserve"> A, </w:t>
      </w:r>
      <w:proofErr w:type="spellStart"/>
      <w:r w:rsidR="002734C0">
        <w:t>Reitalu</w:t>
      </w:r>
      <w:proofErr w:type="spellEnd"/>
      <w:r w:rsidR="002734C0">
        <w:t xml:space="preserve"> T, </w:t>
      </w:r>
      <w:proofErr w:type="spellStart"/>
      <w:r w:rsidR="002734C0">
        <w:t>Saarse</w:t>
      </w:r>
      <w:proofErr w:type="spellEnd"/>
      <w:r w:rsidR="002734C0">
        <w:t xml:space="preserve"> L, Stivrins N, </w:t>
      </w:r>
      <w:proofErr w:type="spellStart"/>
      <w:r w:rsidR="002734C0">
        <w:t>Vassiljev</w:t>
      </w:r>
      <w:proofErr w:type="spellEnd"/>
      <w:r w:rsidR="002734C0">
        <w:t xml:space="preserve"> J. 2012 </w:t>
      </w:r>
      <w:proofErr w:type="spellStart"/>
      <w:r w:rsidR="002734C0">
        <w:t>Lateglacial</w:t>
      </w:r>
      <w:proofErr w:type="spellEnd"/>
      <w:r w:rsidR="002734C0">
        <w:t xml:space="preserve"> vegetation dynamics in the eastern Baltic region between 14,500 and 11,400 </w:t>
      </w:r>
      <w:proofErr w:type="spellStart"/>
      <w:r w:rsidR="002734C0">
        <w:t>cal</w:t>
      </w:r>
      <w:proofErr w:type="spellEnd"/>
      <w:r w:rsidR="002734C0">
        <w:t xml:space="preserve"> </w:t>
      </w:r>
      <w:proofErr w:type="spellStart"/>
      <w:r w:rsidR="002734C0">
        <w:t>yr</w:t>
      </w:r>
      <w:proofErr w:type="spellEnd"/>
      <w:r w:rsidR="002734C0">
        <w:t xml:space="preserve"> BP: A complete record since the </w:t>
      </w:r>
      <w:proofErr w:type="spellStart"/>
      <w:r w:rsidR="002734C0">
        <w:t>Bølling</w:t>
      </w:r>
      <w:proofErr w:type="spellEnd"/>
      <w:r w:rsidR="002734C0">
        <w:t xml:space="preserve"> (GI-1e) to the Holocene. </w:t>
      </w:r>
      <w:r w:rsidR="002734C0">
        <w:rPr>
          <w:i/>
        </w:rPr>
        <w:t>Quaternary Science Reviews</w:t>
      </w:r>
      <w:r w:rsidR="002734C0">
        <w:t xml:space="preserve"> </w:t>
      </w:r>
      <w:r w:rsidR="002734C0">
        <w:rPr>
          <w:b/>
        </w:rPr>
        <w:t>40</w:t>
      </w:r>
      <w:r w:rsidR="002734C0">
        <w:t>, 39–53. (doi:</w:t>
      </w:r>
      <w:hyperlink r:id="rId28">
        <w:r w:rsidR="002734C0">
          <w:rPr>
            <w:rStyle w:val="Hyperlink"/>
          </w:rPr>
          <w:t>10.1016/j.quascirev.2012.02.013</w:t>
        </w:r>
      </w:hyperlink>
      <w:r w:rsidR="002734C0">
        <w:t>)</w:t>
      </w:r>
    </w:p>
    <w:p w14:paraId="49F03036" w14:textId="2B3C07B3" w:rsidR="0059667D" w:rsidRDefault="00A102A2">
      <w:pPr>
        <w:pStyle w:val="Bibliography"/>
        <w:rPr>
          <w:ins w:id="802" w:author="Diego Pires Ferraz Da Trindade" w:date="2022-11-28T18:06:00Z"/>
        </w:rPr>
      </w:pPr>
      <w:bookmarkStart w:id="803" w:name="ref-FeldeModernpollenplant2016"/>
      <w:bookmarkEnd w:id="799"/>
      <w:del w:id="804" w:author="Diego Pires Ferraz Da Trindade" w:date="2022-11-28T18:06:00Z">
        <w:r>
          <w:delText>46</w:delText>
        </w:r>
      </w:del>
      <w:ins w:id="805" w:author="Diego Pires Ferraz Da Trindade" w:date="2022-11-28T18:06:00Z">
        <w:r w:rsidR="002734C0">
          <w:t xml:space="preserve">57. </w:t>
        </w:r>
        <w:proofErr w:type="spellStart"/>
        <w:r w:rsidR="002734C0">
          <w:t>Felde</w:t>
        </w:r>
        <w:proofErr w:type="spellEnd"/>
        <w:r w:rsidR="002734C0">
          <w:t xml:space="preserve"> VA, Peglar SM, </w:t>
        </w:r>
        <w:proofErr w:type="spellStart"/>
        <w:r w:rsidR="002734C0">
          <w:t>Bjune</w:t>
        </w:r>
        <w:proofErr w:type="spellEnd"/>
        <w:r w:rsidR="002734C0">
          <w:t xml:space="preserve"> AE, </w:t>
        </w:r>
        <w:proofErr w:type="spellStart"/>
        <w:r w:rsidR="002734C0">
          <w:t>Grytnes</w:t>
        </w:r>
        <w:proofErr w:type="spellEnd"/>
        <w:r w:rsidR="002734C0">
          <w:t xml:space="preserve"> J-A, Birks HJB. 2016 Modern </w:t>
        </w:r>
        <w:proofErr w:type="spellStart"/>
        <w:r w:rsidR="002734C0">
          <w:t>pollenplant</w:t>
        </w:r>
        <w:proofErr w:type="spellEnd"/>
        <w:r w:rsidR="002734C0">
          <w:t xml:space="preserve"> richness and diversity relationships exist along a vegetational gradient in southern Norway. </w:t>
        </w:r>
        <w:r w:rsidR="002734C0">
          <w:rPr>
            <w:i/>
          </w:rPr>
          <w:t>The Holocene</w:t>
        </w:r>
        <w:r w:rsidR="002734C0">
          <w:t xml:space="preserve"> </w:t>
        </w:r>
        <w:r w:rsidR="002734C0">
          <w:rPr>
            <w:b/>
          </w:rPr>
          <w:t>26</w:t>
        </w:r>
        <w:r w:rsidR="002734C0">
          <w:t>, 163–175. (doi:</w:t>
        </w:r>
        <w:r w:rsidR="005375CC">
          <w:fldChar w:fldCharType="begin"/>
        </w:r>
        <w:r w:rsidR="005375CC">
          <w:instrText xml:space="preserve"> HYPERLINK "https://doi.org/10.1177/0959683615596843" \h </w:instrText>
        </w:r>
        <w:r w:rsidR="005375CC">
          <w:fldChar w:fldCharType="separate"/>
        </w:r>
        <w:r w:rsidR="002734C0">
          <w:rPr>
            <w:rStyle w:val="Hyperlink"/>
          </w:rPr>
          <w:t>10.1177/0959683615596843</w:t>
        </w:r>
        <w:r w:rsidR="005375CC">
          <w:rPr>
            <w:rStyle w:val="Hyperlink"/>
          </w:rPr>
          <w:fldChar w:fldCharType="end"/>
        </w:r>
        <w:r w:rsidR="002734C0">
          <w:t>)</w:t>
        </w:r>
      </w:ins>
    </w:p>
    <w:p w14:paraId="1E765FA9" w14:textId="77777777" w:rsidR="0059667D" w:rsidRDefault="002734C0">
      <w:pPr>
        <w:pStyle w:val="Bibliography"/>
      </w:pPr>
      <w:bookmarkStart w:id="806" w:name="X623341d4c403701b4b4fd8da020a9a62520567b"/>
      <w:bookmarkEnd w:id="803"/>
      <w:ins w:id="807" w:author="Diego Pires Ferraz Da Trindade" w:date="2022-11-28T18:06:00Z">
        <w:r>
          <w:t>58</w:t>
        </w:r>
      </w:ins>
      <w:r>
        <w:t xml:space="preserve">. Andersen ST. 1970 The relative pollen productivity and pollen representation of north European trees, and correction factors for tree pollen spectra. </w:t>
      </w:r>
      <w:proofErr w:type="spellStart"/>
      <w:r>
        <w:rPr>
          <w:i/>
        </w:rPr>
        <w:t>Danmarks</w:t>
      </w:r>
      <w:proofErr w:type="spellEnd"/>
      <w:r>
        <w:rPr>
          <w:i/>
        </w:rPr>
        <w:t xml:space="preserve"> </w:t>
      </w:r>
      <w:proofErr w:type="spellStart"/>
      <w:r>
        <w:rPr>
          <w:i/>
        </w:rPr>
        <w:t>Geologiske</w:t>
      </w:r>
      <w:proofErr w:type="spellEnd"/>
      <w:r>
        <w:rPr>
          <w:i/>
        </w:rPr>
        <w:t xml:space="preserve"> </w:t>
      </w:r>
      <w:proofErr w:type="spellStart"/>
      <w:r>
        <w:rPr>
          <w:i/>
        </w:rPr>
        <w:t>Undersøgelse</w:t>
      </w:r>
      <w:proofErr w:type="spellEnd"/>
      <w:r>
        <w:rPr>
          <w:i/>
        </w:rPr>
        <w:t xml:space="preserve"> II. </w:t>
      </w:r>
      <w:proofErr w:type="spellStart"/>
      <w:r>
        <w:rPr>
          <w:i/>
        </w:rPr>
        <w:t>Række</w:t>
      </w:r>
      <w:proofErr w:type="spellEnd"/>
      <w:r>
        <w:t xml:space="preserve"> </w:t>
      </w:r>
      <w:r>
        <w:rPr>
          <w:b/>
        </w:rPr>
        <w:t>96</w:t>
      </w:r>
      <w:r>
        <w:t>, 1–99. (doi:</w:t>
      </w:r>
      <w:hyperlink r:id="rId29">
        <w:r>
          <w:rPr>
            <w:rStyle w:val="Hyperlink"/>
          </w:rPr>
          <w:t>10.34194/raekke2.v96.6887</w:t>
        </w:r>
      </w:hyperlink>
      <w:r>
        <w:t>)</w:t>
      </w:r>
    </w:p>
    <w:p w14:paraId="3E409A48" w14:textId="77777777" w:rsidR="0059667D" w:rsidRDefault="002734C0">
      <w:pPr>
        <w:pStyle w:val="Bibliography"/>
        <w:rPr>
          <w:ins w:id="808" w:author="Diego Pires Ferraz Da Trindade" w:date="2022-11-28T18:06:00Z"/>
        </w:rPr>
      </w:pPr>
      <w:bookmarkStart w:id="809" w:name="Xdc219bd6dd047c2d511d1bdf59d4099d97960df"/>
      <w:bookmarkEnd w:id="806"/>
      <w:ins w:id="810" w:author="Diego Pires Ferraz Da Trindade" w:date="2022-11-28T18:06:00Z">
        <w:r>
          <w:t xml:space="preserve">59. Chao A, </w:t>
        </w:r>
        <w:proofErr w:type="spellStart"/>
        <w:r>
          <w:t>Jost</w:t>
        </w:r>
        <w:proofErr w:type="spellEnd"/>
        <w:r>
          <w:t xml:space="preserve"> L. 2012 Coverage-based rarefaction and extrapolation: Standardizing samples by completeness rather than size. </w:t>
        </w:r>
        <w:r>
          <w:rPr>
            <w:i/>
          </w:rPr>
          <w:t>Ecology</w:t>
        </w:r>
        <w:r>
          <w:t xml:space="preserve"> </w:t>
        </w:r>
        <w:r>
          <w:rPr>
            <w:b/>
          </w:rPr>
          <w:t>93</w:t>
        </w:r>
        <w:r>
          <w:t>, 2533–2547. (doi:</w:t>
        </w:r>
        <w:r w:rsidR="005375CC">
          <w:fldChar w:fldCharType="begin"/>
        </w:r>
        <w:r w:rsidR="005375CC">
          <w:instrText xml:space="preserve"> HYPERLINK "h</w:instrText>
        </w:r>
        <w:r w:rsidR="005375CC">
          <w:instrText xml:space="preserve">ttps://doi.org/10.1890/11-1952.1" \h </w:instrText>
        </w:r>
        <w:r w:rsidR="005375CC">
          <w:fldChar w:fldCharType="separate"/>
        </w:r>
        <w:r>
          <w:rPr>
            <w:rStyle w:val="Hyperlink"/>
          </w:rPr>
          <w:t>10.1890/11-1952.1</w:t>
        </w:r>
        <w:r w:rsidR="005375CC">
          <w:rPr>
            <w:rStyle w:val="Hyperlink"/>
          </w:rPr>
          <w:fldChar w:fldCharType="end"/>
        </w:r>
        <w:r>
          <w:t>)</w:t>
        </w:r>
      </w:ins>
    </w:p>
    <w:p w14:paraId="4F6B855C" w14:textId="77777777" w:rsidR="0059667D" w:rsidRDefault="002734C0">
      <w:pPr>
        <w:pStyle w:val="Bibliography"/>
        <w:rPr>
          <w:ins w:id="811" w:author="Diego Pires Ferraz Da Trindade" w:date="2022-11-28T18:06:00Z"/>
        </w:rPr>
      </w:pPr>
      <w:bookmarkStart w:id="812" w:name="ref-CarmonaDarkDivEstimatingDark2020"/>
      <w:bookmarkEnd w:id="809"/>
      <w:ins w:id="813" w:author="Diego Pires Ferraz Da Trindade" w:date="2022-11-28T18:06:00Z">
        <w:r>
          <w:t xml:space="preserve">60. Carmona CP, </w:t>
        </w:r>
        <w:proofErr w:type="spellStart"/>
        <w:r>
          <w:t>Pärtel</w:t>
        </w:r>
        <w:proofErr w:type="spellEnd"/>
        <w:r>
          <w:t xml:space="preserve"> M. 2020 </w:t>
        </w:r>
        <w:proofErr w:type="spellStart"/>
        <w:r>
          <w:rPr>
            <w:i/>
          </w:rPr>
          <w:t>DarkDiv</w:t>
        </w:r>
        <w:proofErr w:type="spellEnd"/>
        <w:r>
          <w:rPr>
            <w:i/>
          </w:rPr>
          <w:t>: Estimating dark diversity and site-specific species pools</w:t>
        </w:r>
        <w:r>
          <w:t xml:space="preserve">. See </w:t>
        </w:r>
        <w:r w:rsidR="005375CC">
          <w:fldChar w:fldCharType="begin"/>
        </w:r>
        <w:r w:rsidR="005375CC">
          <w:instrText xml:space="preserve"> HYPERLINK "https://CRAN.R-project.org/package=DarkDiv" \h </w:instrText>
        </w:r>
        <w:r w:rsidR="005375CC">
          <w:fldChar w:fldCharType="separate"/>
        </w:r>
        <w:r>
          <w:rPr>
            <w:rStyle w:val="Hyperlink"/>
          </w:rPr>
          <w:t>https://CRAN.R-project.org/package=DarkDiv</w:t>
        </w:r>
        <w:r w:rsidR="005375CC">
          <w:rPr>
            <w:rStyle w:val="Hyperlink"/>
          </w:rPr>
          <w:fldChar w:fldCharType="end"/>
        </w:r>
        <w:r>
          <w:t>.</w:t>
        </w:r>
      </w:ins>
    </w:p>
    <w:p w14:paraId="6AE80604" w14:textId="77777777" w:rsidR="0059667D" w:rsidRDefault="002734C0">
      <w:pPr>
        <w:pStyle w:val="Bibliography"/>
        <w:rPr>
          <w:moveTo w:id="814" w:author="Diego Pires Ferraz Da Trindade" w:date="2022-11-28T18:06:00Z"/>
        </w:rPr>
      </w:pPr>
      <w:bookmarkStart w:id="815" w:name="X25b817a44b4fef6d497a8b308190d2917107c9e"/>
      <w:bookmarkEnd w:id="812"/>
      <w:ins w:id="816" w:author="Diego Pires Ferraz Da Trindade" w:date="2022-11-28T18:06:00Z">
        <w:r>
          <w:lastRenderedPageBreak/>
          <w:t>61</w:t>
        </w:r>
      </w:ins>
      <w:moveToRangeStart w:id="817" w:author="Diego Pires Ferraz Da Trindade" w:date="2022-11-28T18:06:00Z" w:name="move120551230"/>
      <w:moveTo w:id="818" w:author="Diego Pires Ferraz Da Trindade" w:date="2022-11-28T18:06:00Z">
        <w:r>
          <w:t xml:space="preserve">. Carmona CP, </w:t>
        </w:r>
        <w:proofErr w:type="spellStart"/>
        <w:r>
          <w:t>Pärtel</w:t>
        </w:r>
        <w:proofErr w:type="spellEnd"/>
        <w:r>
          <w:t xml:space="preserve"> M. 2021 Estimating probabilistic site-specific species pools and dark diversity from co-occurrence data. </w:t>
        </w:r>
        <w:r>
          <w:rPr>
            <w:i/>
          </w:rPr>
          <w:t>Global Ecology and Biogeography</w:t>
        </w:r>
        <w:r>
          <w:t xml:space="preserve"> </w:t>
        </w:r>
        <w:r>
          <w:rPr>
            <w:b/>
          </w:rPr>
          <w:t>30</w:t>
        </w:r>
        <w:r>
          <w:t>, 316–326. (doi:</w:t>
        </w:r>
        <w:r w:rsidR="005375CC">
          <w:fldChar w:fldCharType="begin"/>
        </w:r>
        <w:r w:rsidR="005375CC">
          <w:instrText xml:space="preserve"> HYPERLINK "https://doi.org/10.1111/geb.13203" \h </w:instrText>
        </w:r>
        <w:r w:rsidR="005375CC">
          <w:fldChar w:fldCharType="separate"/>
        </w:r>
        <w:r>
          <w:rPr>
            <w:rStyle w:val="Hyperlink"/>
          </w:rPr>
          <w:t>10.1111/geb.13203</w:t>
        </w:r>
        <w:r w:rsidR="005375CC">
          <w:rPr>
            <w:rStyle w:val="Hyperlink"/>
          </w:rPr>
          <w:fldChar w:fldCharType="end"/>
        </w:r>
        <w:r>
          <w:t>)</w:t>
        </w:r>
      </w:moveTo>
    </w:p>
    <w:p w14:paraId="623BC15C" w14:textId="390018FF" w:rsidR="0059667D" w:rsidRDefault="00A102A2">
      <w:pPr>
        <w:pStyle w:val="Bibliography"/>
        <w:rPr>
          <w:ins w:id="819" w:author="Diego Pires Ferraz Da Trindade" w:date="2022-11-28T18:06:00Z"/>
        </w:rPr>
      </w:pPr>
      <w:bookmarkStart w:id="820" w:name="Xddcf568fafee66654a4046853abc8aaa2c918ab"/>
      <w:bookmarkEnd w:id="815"/>
      <w:moveToRangeEnd w:id="817"/>
      <w:del w:id="821" w:author="Diego Pires Ferraz Da Trindade" w:date="2022-11-28T18:06:00Z">
        <w:r>
          <w:delText>47</w:delText>
        </w:r>
      </w:del>
      <w:ins w:id="822" w:author="Diego Pires Ferraz Da Trindade" w:date="2022-11-28T18:06:00Z">
        <w:r w:rsidR="002734C0">
          <w:t xml:space="preserve">62. Birks HJB, </w:t>
        </w:r>
        <w:proofErr w:type="spellStart"/>
        <w:r w:rsidR="002734C0">
          <w:t>Felde</w:t>
        </w:r>
        <w:proofErr w:type="spellEnd"/>
        <w:r w:rsidR="002734C0">
          <w:t xml:space="preserve"> VA, </w:t>
        </w:r>
        <w:proofErr w:type="spellStart"/>
        <w:r w:rsidR="002734C0">
          <w:t>Bjune</w:t>
        </w:r>
        <w:proofErr w:type="spellEnd"/>
        <w:r w:rsidR="002734C0">
          <w:t xml:space="preserve"> AE, </w:t>
        </w:r>
        <w:proofErr w:type="spellStart"/>
        <w:r w:rsidR="002734C0">
          <w:t>Grytnes</w:t>
        </w:r>
        <w:proofErr w:type="spellEnd"/>
        <w:r w:rsidR="002734C0">
          <w:t xml:space="preserve"> J-A, </w:t>
        </w:r>
        <w:proofErr w:type="spellStart"/>
        <w:r w:rsidR="002734C0">
          <w:t>Seppä</w:t>
        </w:r>
        <w:proofErr w:type="spellEnd"/>
        <w:r w:rsidR="002734C0">
          <w:t xml:space="preserve"> H, </w:t>
        </w:r>
        <w:proofErr w:type="spellStart"/>
        <w:r w:rsidR="002734C0">
          <w:t>Giesecke</w:t>
        </w:r>
        <w:proofErr w:type="spellEnd"/>
        <w:r w:rsidR="002734C0">
          <w:t xml:space="preserve"> T. 2016 Does pollen-assemblage richness reflect floristic richness? A review of recent developments and future challenges. </w:t>
        </w:r>
        <w:r w:rsidR="002734C0">
          <w:rPr>
            <w:i/>
          </w:rPr>
          <w:t xml:space="preserve">Review of </w:t>
        </w:r>
        <w:proofErr w:type="spellStart"/>
        <w:r w:rsidR="002734C0">
          <w:rPr>
            <w:i/>
          </w:rPr>
          <w:t>Palaeobotany</w:t>
        </w:r>
        <w:proofErr w:type="spellEnd"/>
        <w:r w:rsidR="002734C0">
          <w:rPr>
            <w:i/>
          </w:rPr>
          <w:t xml:space="preserve"> and Palynology</w:t>
        </w:r>
        <w:r w:rsidR="002734C0">
          <w:t xml:space="preserve"> </w:t>
        </w:r>
        <w:r w:rsidR="002734C0">
          <w:rPr>
            <w:b/>
          </w:rPr>
          <w:t>228</w:t>
        </w:r>
        <w:r w:rsidR="002734C0">
          <w:t>, 1–25. (doi:</w:t>
        </w:r>
        <w:r w:rsidR="005375CC">
          <w:fldChar w:fldCharType="begin"/>
        </w:r>
        <w:r w:rsidR="005375CC">
          <w:instrText xml:space="preserve"> HYPERL</w:instrText>
        </w:r>
        <w:r w:rsidR="005375CC">
          <w:instrText xml:space="preserve">INK "https://doi.org/10.1016/j.revpalbo.2015.12.011" \h </w:instrText>
        </w:r>
        <w:r w:rsidR="005375CC">
          <w:fldChar w:fldCharType="separate"/>
        </w:r>
        <w:r w:rsidR="002734C0">
          <w:rPr>
            <w:rStyle w:val="Hyperlink"/>
          </w:rPr>
          <w:t>10.1016/j.revpalbo.2015.12.011</w:t>
        </w:r>
        <w:r w:rsidR="005375CC">
          <w:rPr>
            <w:rStyle w:val="Hyperlink"/>
          </w:rPr>
          <w:fldChar w:fldCharType="end"/>
        </w:r>
        <w:r w:rsidR="002734C0">
          <w:t>)</w:t>
        </w:r>
      </w:ins>
    </w:p>
    <w:p w14:paraId="2975D4A5" w14:textId="77777777" w:rsidR="0059667D" w:rsidRDefault="002734C0">
      <w:pPr>
        <w:pStyle w:val="Bibliography"/>
      </w:pPr>
      <w:bookmarkStart w:id="823" w:name="Xfc67f246d19a4e77633aa7975f3309f933da0ac"/>
      <w:bookmarkEnd w:id="820"/>
      <w:ins w:id="824" w:author="Diego Pires Ferraz Da Trindade" w:date="2022-11-28T18:06:00Z">
        <w:r>
          <w:t>63</w:t>
        </w:r>
      </w:ins>
      <w:r>
        <w:t xml:space="preserve">. </w:t>
      </w:r>
      <w:proofErr w:type="spellStart"/>
      <w:r>
        <w:t>Klimešová</w:t>
      </w:r>
      <w:proofErr w:type="spellEnd"/>
      <w:r>
        <w:t xml:space="preserve"> J </w:t>
      </w:r>
      <w:r>
        <w:rPr>
          <w:i/>
        </w:rPr>
        <w:t>et al.</w:t>
      </w:r>
      <w:r>
        <w:t xml:space="preserve"> 2021 Incorporating clonality into the plant ecology research agenda. </w:t>
      </w:r>
      <w:r>
        <w:rPr>
          <w:i/>
        </w:rPr>
        <w:t>Trends in Plant Science</w:t>
      </w:r>
      <w:r>
        <w:t xml:space="preserve"> </w:t>
      </w:r>
      <w:r>
        <w:rPr>
          <w:b/>
        </w:rPr>
        <w:t>26</w:t>
      </w:r>
      <w:r>
        <w:t>, 1236–1247. (doi:</w:t>
      </w:r>
      <w:hyperlink r:id="rId30">
        <w:r>
          <w:rPr>
            <w:rStyle w:val="Hyperlink"/>
          </w:rPr>
          <w:t>10.1016/j.tplants.2021.07.019</w:t>
        </w:r>
      </w:hyperlink>
      <w:r>
        <w:t>)</w:t>
      </w:r>
    </w:p>
    <w:p w14:paraId="286B78D6" w14:textId="53CBC69A" w:rsidR="0059667D" w:rsidRDefault="00A102A2">
      <w:pPr>
        <w:pStyle w:val="Bibliography"/>
      </w:pPr>
      <w:bookmarkStart w:id="825" w:name="ref-ObornyClonalityplantcommunities1995"/>
      <w:bookmarkEnd w:id="823"/>
      <w:del w:id="826" w:author="Diego Pires Ferraz Da Trindade" w:date="2022-11-28T18:06:00Z">
        <w:r>
          <w:delText>48</w:delText>
        </w:r>
      </w:del>
      <w:ins w:id="827" w:author="Diego Pires Ferraz Da Trindade" w:date="2022-11-28T18:06:00Z">
        <w:r w:rsidR="002734C0">
          <w:t>64</w:t>
        </w:r>
      </w:ins>
      <w:r w:rsidR="002734C0">
        <w:t xml:space="preserve">. </w:t>
      </w:r>
      <w:proofErr w:type="spellStart"/>
      <w:r w:rsidR="002734C0">
        <w:t>Oborny</w:t>
      </w:r>
      <w:proofErr w:type="spellEnd"/>
      <w:r w:rsidR="002734C0">
        <w:t xml:space="preserve"> B, Bartha S. 1995 Clonality in plant communities - an overview. </w:t>
      </w:r>
      <w:r w:rsidR="002734C0">
        <w:rPr>
          <w:i/>
        </w:rPr>
        <w:t>Abstracta Botanica</w:t>
      </w:r>
      <w:r w:rsidR="002734C0">
        <w:t xml:space="preserve"> </w:t>
      </w:r>
      <w:r w:rsidR="002734C0">
        <w:rPr>
          <w:b/>
        </w:rPr>
        <w:t>19</w:t>
      </w:r>
      <w:r w:rsidR="002734C0">
        <w:t>, 115–127.</w:t>
      </w:r>
    </w:p>
    <w:p w14:paraId="3E077ABD" w14:textId="4B8EE53A" w:rsidR="0059667D" w:rsidRDefault="00A102A2">
      <w:pPr>
        <w:pStyle w:val="Bibliography"/>
      </w:pPr>
      <w:bookmarkStart w:id="828" w:name="Xa6e81280f67146e2980427cc04d2bfd0b8653f5"/>
      <w:bookmarkEnd w:id="825"/>
      <w:del w:id="829" w:author="Diego Pires Ferraz Da Trindade" w:date="2022-11-28T18:06:00Z">
        <w:r>
          <w:delText>49</w:delText>
        </w:r>
      </w:del>
      <w:ins w:id="830" w:author="Diego Pires Ferraz Da Trindade" w:date="2022-11-28T18:06:00Z">
        <w:r w:rsidR="002734C0">
          <w:t>65</w:t>
        </w:r>
      </w:ins>
      <w:r w:rsidR="002734C0">
        <w:t xml:space="preserve">. Muller-Landau HC. 2010 The tolerance-fecundity trade-off and the maintenance of diversity in seed size. </w:t>
      </w:r>
      <w:r w:rsidR="002734C0">
        <w:rPr>
          <w:i/>
        </w:rPr>
        <w:t>Proceedings of the National Academy of Sciences</w:t>
      </w:r>
      <w:r w:rsidR="002734C0">
        <w:t xml:space="preserve"> </w:t>
      </w:r>
      <w:r w:rsidR="002734C0">
        <w:rPr>
          <w:b/>
        </w:rPr>
        <w:t>107</w:t>
      </w:r>
      <w:r w:rsidR="002734C0">
        <w:t>, 4242–4247. (doi:</w:t>
      </w:r>
      <w:hyperlink r:id="rId31">
        <w:r w:rsidR="002734C0">
          <w:rPr>
            <w:rStyle w:val="Hyperlink"/>
          </w:rPr>
          <w:t>10.1073/pnas.0911637107</w:t>
        </w:r>
      </w:hyperlink>
      <w:r w:rsidR="002734C0">
        <w:t>)</w:t>
      </w:r>
    </w:p>
    <w:p w14:paraId="43FCAF65" w14:textId="77777777" w:rsidR="00A102A2" w:rsidRDefault="00A102A2" w:rsidP="00A102A2">
      <w:pPr>
        <w:pStyle w:val="Bibliography"/>
        <w:rPr>
          <w:del w:id="831" w:author="Diego Pires Ferraz Da Trindade" w:date="2022-11-28T18:06:00Z"/>
        </w:rPr>
      </w:pPr>
      <w:bookmarkStart w:id="832" w:name="ref-Rechmacroecologyanimalwind2016"/>
      <w:del w:id="833" w:author="Diego Pires Ferraz Da Trindade" w:date="2022-11-28T18:06:00Z">
        <w:r>
          <w:delText xml:space="preserve">50. Rech A, Dalsgaard B, Sandel B, Sonne J, Svenning J-C, Holmes N, Ollerton J. 2016 The macroecology of animal versus wind pollination: Ecological factors are more important than historical climate stability. </w:delText>
        </w:r>
        <w:r>
          <w:rPr>
            <w:i/>
          </w:rPr>
          <w:delText>Plant Ecology &amp; Diversity</w:delText>
        </w:r>
        <w:r>
          <w:delText xml:space="preserve"> </w:delText>
        </w:r>
        <w:r>
          <w:rPr>
            <w:b/>
          </w:rPr>
          <w:delText>9</w:delText>
        </w:r>
        <w:r>
          <w:delText>, 253–262. (doi:</w:delText>
        </w:r>
        <w:r w:rsidR="005375CC">
          <w:fldChar w:fldCharType="begin"/>
        </w:r>
        <w:r w:rsidR="005375CC">
          <w:delInstrText xml:space="preserve"> HYPERLINK "https://doi.org/10.1080/17550874.2016.1207722" \h </w:delInstrText>
        </w:r>
        <w:r w:rsidR="005375CC">
          <w:fldChar w:fldCharType="separate"/>
        </w:r>
        <w:r>
          <w:rPr>
            <w:rStyle w:val="Hyperlink"/>
          </w:rPr>
          <w:delText>10.1080/17550874.2016.1207722</w:delText>
        </w:r>
        <w:r w:rsidR="005375CC">
          <w:rPr>
            <w:rStyle w:val="Hyperlink"/>
          </w:rPr>
          <w:fldChar w:fldCharType="end"/>
        </w:r>
        <w:r>
          <w:delText>)</w:delText>
        </w:r>
      </w:del>
    </w:p>
    <w:p w14:paraId="4FE1A0EA" w14:textId="77777777" w:rsidR="00A102A2" w:rsidRDefault="00A102A2" w:rsidP="00A102A2">
      <w:pPr>
        <w:pStyle w:val="Bibliography"/>
        <w:rPr>
          <w:del w:id="834" w:author="Diego Pires Ferraz Da Trindade" w:date="2022-11-28T18:06:00Z"/>
        </w:rPr>
      </w:pPr>
      <w:bookmarkStart w:id="835" w:name="ref-e-vojtkó2020"/>
      <w:bookmarkEnd w:id="832"/>
      <w:del w:id="836" w:author="Diego Pires Ferraz Da Trindade" w:date="2022-11-28T18:06:00Z">
        <w:r>
          <w:delText xml:space="preserve">51. E-Vojtkó A, de Bello F, Durka W, Kühn I, Götzenberger L. 2020 The neglected importance of floral traits in trait-based plant community assembly. </w:delText>
        </w:r>
        <w:r>
          <w:rPr>
            <w:i/>
          </w:rPr>
          <w:delText>Journal of Vegetation Science</w:delText>
        </w:r>
        <w:r>
          <w:delText xml:space="preserve"> </w:delText>
        </w:r>
        <w:r>
          <w:rPr>
            <w:b/>
          </w:rPr>
          <w:delText>31</w:delText>
        </w:r>
        <w:r>
          <w:delText>, 529–539. (doi:</w:delText>
        </w:r>
        <w:r w:rsidR="005375CC">
          <w:fldChar w:fldCharType="begin"/>
        </w:r>
        <w:r w:rsidR="005375CC">
          <w:delInstrText xml:space="preserve"> HYPERLINK "https://doi.org/10.1111/jvs.12877" \h </w:delInstrText>
        </w:r>
        <w:r w:rsidR="005375CC">
          <w:fldChar w:fldCharType="separate"/>
        </w:r>
        <w:r>
          <w:rPr>
            <w:rStyle w:val="Hyperlink"/>
          </w:rPr>
          <w:delText>10.1111/jvs.12877</w:delText>
        </w:r>
        <w:r w:rsidR="005375CC">
          <w:rPr>
            <w:rStyle w:val="Hyperlink"/>
          </w:rPr>
          <w:fldChar w:fldCharType="end"/>
        </w:r>
        <w:r>
          <w:delText>)</w:delText>
        </w:r>
      </w:del>
    </w:p>
    <w:p w14:paraId="1DE70814" w14:textId="77777777" w:rsidR="00A102A2" w:rsidRDefault="00A102A2" w:rsidP="00A102A2">
      <w:pPr>
        <w:pStyle w:val="Bibliography"/>
        <w:rPr>
          <w:del w:id="837" w:author="Diego Pires Ferraz Da Trindade" w:date="2022-11-28T18:06:00Z"/>
        </w:rPr>
      </w:pPr>
      <w:bookmarkStart w:id="838" w:name="ref-WengChallengesestimatingplant2006"/>
      <w:bookmarkEnd w:id="835"/>
      <w:del w:id="839" w:author="Diego Pires Ferraz Da Trindade" w:date="2022-11-28T18:06:00Z">
        <w:r>
          <w:lastRenderedPageBreak/>
          <w:delText xml:space="preserve">52. Weng C, Hooghiemstra H, Duivenvoorden JF. 2006 Challenges in estimating past plant diversity from fossil pollen data: Statistical assessment, problems, and possible solutions. </w:delText>
        </w:r>
        <w:r>
          <w:rPr>
            <w:i/>
          </w:rPr>
          <w:delText>Diversity and Distributions</w:delText>
        </w:r>
        <w:r>
          <w:delText xml:space="preserve"> </w:delText>
        </w:r>
        <w:r>
          <w:rPr>
            <w:b/>
          </w:rPr>
          <w:delText>12</w:delText>
        </w:r>
        <w:r>
          <w:delText>, 310–318. (doi:</w:delText>
        </w:r>
        <w:r w:rsidR="005375CC">
          <w:fldChar w:fldCharType="begin"/>
        </w:r>
        <w:r w:rsidR="005375CC">
          <w:delInstrText xml:space="preserve"> HYPERLINK "https://doi.org/10.1111/j.1366-9516.2006.00230.x" \h </w:delInstrText>
        </w:r>
        <w:r w:rsidR="005375CC">
          <w:fldChar w:fldCharType="separate"/>
        </w:r>
        <w:r>
          <w:rPr>
            <w:rStyle w:val="Hyperlink"/>
          </w:rPr>
          <w:delText>10.1111/j.1366-9516.2006.00230.x</w:delText>
        </w:r>
        <w:r w:rsidR="005375CC">
          <w:rPr>
            <w:rStyle w:val="Hyperlink"/>
          </w:rPr>
          <w:fldChar w:fldCharType="end"/>
        </w:r>
        <w:r>
          <w:delText>)</w:delText>
        </w:r>
      </w:del>
    </w:p>
    <w:bookmarkEnd w:id="838"/>
    <w:p w14:paraId="47F7F84C" w14:textId="77777777" w:rsidR="0059667D" w:rsidRDefault="00A102A2">
      <w:pPr>
        <w:pStyle w:val="Bibliography"/>
        <w:rPr>
          <w:moveFrom w:id="840" w:author="Diego Pires Ferraz Da Trindade" w:date="2022-11-28T18:06:00Z"/>
        </w:rPr>
      </w:pPr>
      <w:del w:id="841" w:author="Diego Pires Ferraz Da Trindade" w:date="2022-11-28T18:06:00Z">
        <w:r>
          <w:delText>53. Carmona C</w:delText>
        </w:r>
        <w:r w:rsidR="00AF05A1">
          <w:delText>P</w:delText>
        </w:r>
      </w:del>
      <w:moveFromRangeStart w:id="842" w:author="Diego Pires Ferraz Da Trindade" w:date="2022-11-28T18:06:00Z" w:name="move120551225"/>
      <w:moveFrom w:id="843" w:author="Diego Pires Ferraz Da Trindade" w:date="2022-11-28T18:06:00Z">
        <w:r w:rsidR="002734C0">
          <w:t xml:space="preserve">, de Bello F, Mason N, Lepš J. 2016 Traits without borders: Integrating functional diversity across scales. </w:t>
        </w:r>
        <w:r w:rsidR="002734C0">
          <w:rPr>
            <w:i/>
          </w:rPr>
          <w:t>Trends in Ecology &amp; Evolution</w:t>
        </w:r>
        <w:r w:rsidR="002734C0">
          <w:t xml:space="preserve"> </w:t>
        </w:r>
        <w:r w:rsidR="002734C0">
          <w:rPr>
            <w:b/>
          </w:rPr>
          <w:t>31</w:t>
        </w:r>
        <w:r w:rsidR="002734C0">
          <w:t>, 382–394. (doi:</w:t>
        </w:r>
        <w:r w:rsidR="005375CC">
          <w:fldChar w:fldCharType="begin"/>
        </w:r>
        <w:r w:rsidR="005375CC">
          <w:instrText xml:space="preserve"> HYPERLINK "https://doi.org/10.1016/j.tree.2016.02.003" \h </w:instrText>
        </w:r>
        <w:r w:rsidR="005375CC">
          <w:fldChar w:fldCharType="separate"/>
        </w:r>
        <w:r w:rsidR="002734C0">
          <w:rPr>
            <w:rStyle w:val="Hyperlink"/>
          </w:rPr>
          <w:t>10.1016/j.tree.2016.02.003</w:t>
        </w:r>
        <w:r w:rsidR="005375CC">
          <w:rPr>
            <w:rStyle w:val="Hyperlink"/>
          </w:rPr>
          <w:fldChar w:fldCharType="end"/>
        </w:r>
        <w:r w:rsidR="002734C0">
          <w:t>)</w:t>
        </w:r>
      </w:moveFrom>
    </w:p>
    <w:p w14:paraId="3FFC8C10" w14:textId="29B25835" w:rsidR="0059667D" w:rsidRDefault="00A102A2">
      <w:pPr>
        <w:pStyle w:val="Bibliography"/>
      </w:pPr>
      <w:bookmarkStart w:id="844" w:name="ref-CarmonaTraitprobabilitydensity2019"/>
      <w:bookmarkEnd w:id="828"/>
      <w:moveFromRangeEnd w:id="842"/>
      <w:del w:id="845" w:author="Diego Pires Ferraz Da Trindade" w:date="2022-11-28T18:06:00Z">
        <w:r>
          <w:delText>54</w:delText>
        </w:r>
      </w:del>
      <w:ins w:id="846" w:author="Diego Pires Ferraz Da Trindade" w:date="2022-11-28T18:06:00Z">
        <w:r w:rsidR="002734C0">
          <w:t>66</w:t>
        </w:r>
      </w:ins>
      <w:r w:rsidR="002734C0">
        <w:t xml:space="preserve">. Carmona CP, de Bello F, Mason NWH, </w:t>
      </w:r>
      <w:proofErr w:type="spellStart"/>
      <w:r w:rsidR="002734C0">
        <w:t>Lepš</w:t>
      </w:r>
      <w:proofErr w:type="spellEnd"/>
      <w:r w:rsidR="002734C0">
        <w:t xml:space="preserve"> J. 2019 Trait probability density (TPD): Measuring functional diversity across scales based on TPD with R. </w:t>
      </w:r>
      <w:r w:rsidR="002734C0">
        <w:rPr>
          <w:i/>
        </w:rPr>
        <w:t>Ecology</w:t>
      </w:r>
      <w:r w:rsidR="002734C0">
        <w:t xml:space="preserve"> </w:t>
      </w:r>
      <w:r w:rsidR="002734C0">
        <w:rPr>
          <w:b/>
        </w:rPr>
        <w:t>100</w:t>
      </w:r>
      <w:r w:rsidR="002734C0">
        <w:t>, e02876. (doi:</w:t>
      </w:r>
      <w:hyperlink r:id="rId32">
        <w:r w:rsidR="002734C0">
          <w:rPr>
            <w:rStyle w:val="Hyperlink"/>
          </w:rPr>
          <w:t>10.1002/ecy.2876</w:t>
        </w:r>
      </w:hyperlink>
      <w:r w:rsidR="002734C0">
        <w:t>)</w:t>
      </w:r>
    </w:p>
    <w:p w14:paraId="56960EC3" w14:textId="39EEB05D" w:rsidR="0059667D" w:rsidRDefault="00A102A2">
      <w:pPr>
        <w:pStyle w:val="Bibliography"/>
      </w:pPr>
      <w:bookmarkStart w:id="847" w:name="ref-Dong2019"/>
      <w:bookmarkEnd w:id="844"/>
      <w:del w:id="848" w:author="Diego Pires Ferraz Da Trindade" w:date="2022-11-28T18:06:00Z">
        <w:r>
          <w:delText>55</w:delText>
        </w:r>
      </w:del>
      <w:ins w:id="849" w:author="Diego Pires Ferraz Da Trindade" w:date="2022-11-28T18:06:00Z">
        <w:r w:rsidR="002734C0">
          <w:t>67</w:t>
        </w:r>
      </w:ins>
      <w:r w:rsidR="002734C0">
        <w:t xml:space="preserve">. Dong L </w:t>
      </w:r>
      <w:r w:rsidR="002734C0">
        <w:rPr>
          <w:i/>
        </w:rPr>
        <w:t>et al.</w:t>
      </w:r>
      <w:r w:rsidR="002734C0">
        <w:t xml:space="preserve"> 2019 Community phylogenetic structure of grasslands and its relationship with environmental factors on the Mongolian Plateau. </w:t>
      </w:r>
      <w:r w:rsidR="002734C0">
        <w:rPr>
          <w:i/>
        </w:rPr>
        <w:t>Journal of Arid Land</w:t>
      </w:r>
      <w:r w:rsidR="002734C0">
        <w:t xml:space="preserve"> </w:t>
      </w:r>
      <w:r w:rsidR="002734C0">
        <w:rPr>
          <w:b/>
        </w:rPr>
        <w:t>11</w:t>
      </w:r>
      <w:r w:rsidR="002734C0">
        <w:t>, 595–607. (doi:</w:t>
      </w:r>
      <w:hyperlink r:id="rId33">
        <w:r w:rsidR="002734C0">
          <w:rPr>
            <w:rStyle w:val="Hyperlink"/>
          </w:rPr>
          <w:t>10.1007/s40333-019-0122-6</w:t>
        </w:r>
      </w:hyperlink>
      <w:r w:rsidR="002734C0">
        <w:t>)</w:t>
      </w:r>
    </w:p>
    <w:p w14:paraId="55C13D95" w14:textId="14F0A1BA" w:rsidR="0059667D" w:rsidRDefault="00A102A2">
      <w:pPr>
        <w:pStyle w:val="Bibliography"/>
      </w:pPr>
      <w:bookmarkStart w:id="850" w:name="ref-WoodmgcvMixedGAM2022"/>
      <w:bookmarkEnd w:id="847"/>
      <w:del w:id="851" w:author="Diego Pires Ferraz Da Trindade" w:date="2022-11-28T18:06:00Z">
        <w:r>
          <w:delText>56</w:delText>
        </w:r>
      </w:del>
      <w:ins w:id="852" w:author="Diego Pires Ferraz Da Trindade" w:date="2022-11-28T18:06:00Z">
        <w:r w:rsidR="002734C0">
          <w:t>68</w:t>
        </w:r>
      </w:ins>
      <w:r w:rsidR="002734C0">
        <w:t xml:space="preserve">. Wood S. 2022 </w:t>
      </w:r>
      <w:proofErr w:type="spellStart"/>
      <w:r w:rsidR="002734C0">
        <w:rPr>
          <w:i/>
        </w:rPr>
        <w:t>Mgcv</w:t>
      </w:r>
      <w:proofErr w:type="spellEnd"/>
      <w:r w:rsidR="002734C0">
        <w:rPr>
          <w:i/>
        </w:rPr>
        <w:t>: Mixed GAM computation vehicle with automatic smoothness estimation</w:t>
      </w:r>
      <w:r w:rsidR="002734C0">
        <w:t xml:space="preserve">. See </w:t>
      </w:r>
      <w:hyperlink r:id="rId34">
        <w:r w:rsidR="002734C0">
          <w:rPr>
            <w:rStyle w:val="Hyperlink"/>
          </w:rPr>
          <w:t>https://CRAN.R-project.org/package=mgcv</w:t>
        </w:r>
      </w:hyperlink>
      <w:r w:rsidR="002734C0">
        <w:t>.</w:t>
      </w:r>
    </w:p>
    <w:p w14:paraId="716468CC" w14:textId="6E790A0D" w:rsidR="0059667D" w:rsidRDefault="00A102A2">
      <w:pPr>
        <w:pStyle w:val="Bibliography"/>
      </w:pPr>
      <w:bookmarkStart w:id="853" w:name="ref-AustpapajaPrepareAmerican2022"/>
      <w:bookmarkEnd w:id="850"/>
      <w:del w:id="854" w:author="Diego Pires Ferraz Da Trindade" w:date="2022-11-28T18:06:00Z">
        <w:r>
          <w:delText>57</w:delText>
        </w:r>
      </w:del>
      <w:ins w:id="855" w:author="Diego Pires Ferraz Da Trindade" w:date="2022-11-28T18:06:00Z">
        <w:r w:rsidR="002734C0">
          <w:t>69</w:t>
        </w:r>
      </w:ins>
      <w:r w:rsidR="002734C0">
        <w:t xml:space="preserve">. Aust F, Barth M, </w:t>
      </w:r>
      <w:proofErr w:type="spellStart"/>
      <w:r w:rsidR="002734C0">
        <w:t>Diedenhofen</w:t>
      </w:r>
      <w:proofErr w:type="spellEnd"/>
      <w:r w:rsidR="002734C0">
        <w:t xml:space="preserve"> B, Stahl C, Casillas JV, Siegel R. 2022 </w:t>
      </w:r>
      <w:proofErr w:type="spellStart"/>
      <w:r w:rsidR="002734C0">
        <w:rPr>
          <w:i/>
        </w:rPr>
        <w:t>Papaja</w:t>
      </w:r>
      <w:proofErr w:type="spellEnd"/>
      <w:r w:rsidR="002734C0">
        <w:rPr>
          <w:i/>
        </w:rPr>
        <w:t>: Prepare American psychological association journal articles with R Markdown</w:t>
      </w:r>
      <w:r w:rsidR="002734C0">
        <w:t xml:space="preserve">. See </w:t>
      </w:r>
      <w:hyperlink r:id="rId35">
        <w:r w:rsidR="002734C0">
          <w:rPr>
            <w:rStyle w:val="Hyperlink"/>
          </w:rPr>
          <w:t>https://CRAN.R-project.org/package=papaja</w:t>
        </w:r>
      </w:hyperlink>
      <w:r w:rsidR="002734C0">
        <w:t>.</w:t>
      </w:r>
    </w:p>
    <w:p w14:paraId="34155AFD" w14:textId="34837861" w:rsidR="0059667D" w:rsidRDefault="00A102A2">
      <w:pPr>
        <w:pStyle w:val="Bibliography"/>
      </w:pPr>
      <w:bookmarkStart w:id="856" w:name="ref-UsheyrenvProjectEnvironments2022"/>
      <w:bookmarkEnd w:id="853"/>
      <w:del w:id="857" w:author="Diego Pires Ferraz Da Trindade" w:date="2022-11-28T18:06:00Z">
        <w:r>
          <w:delText>58</w:delText>
        </w:r>
      </w:del>
      <w:ins w:id="858" w:author="Diego Pires Ferraz Da Trindade" w:date="2022-11-28T18:06:00Z">
        <w:r w:rsidR="002734C0">
          <w:t>70</w:t>
        </w:r>
      </w:ins>
      <w:r w:rsidR="002734C0">
        <w:t xml:space="preserve">. </w:t>
      </w:r>
      <w:proofErr w:type="spellStart"/>
      <w:r w:rsidR="002734C0">
        <w:t>Ushey</w:t>
      </w:r>
      <w:proofErr w:type="spellEnd"/>
      <w:r w:rsidR="002734C0">
        <w:t xml:space="preserve"> K, RStudio, PBC. 2022 </w:t>
      </w:r>
      <w:proofErr w:type="spellStart"/>
      <w:r w:rsidR="002734C0">
        <w:rPr>
          <w:i/>
        </w:rPr>
        <w:t>Renv</w:t>
      </w:r>
      <w:proofErr w:type="spellEnd"/>
      <w:r w:rsidR="002734C0">
        <w:rPr>
          <w:i/>
        </w:rPr>
        <w:t>: Project environments</w:t>
      </w:r>
      <w:r w:rsidR="002734C0">
        <w:t xml:space="preserve">. See </w:t>
      </w:r>
      <w:hyperlink r:id="rId36">
        <w:r w:rsidR="002734C0">
          <w:rPr>
            <w:rStyle w:val="Hyperlink"/>
          </w:rPr>
          <w:t>https://CRAN.R-project.org/package=renv</w:t>
        </w:r>
      </w:hyperlink>
      <w:r w:rsidR="002734C0">
        <w:t>.</w:t>
      </w:r>
    </w:p>
    <w:p w14:paraId="32505F92" w14:textId="32ADEB32" w:rsidR="0059667D" w:rsidRDefault="00A102A2">
      <w:pPr>
        <w:pStyle w:val="Bibliography"/>
      </w:pPr>
      <w:bookmarkStart w:id="859" w:name="ref-MullerhereSimplerWay2017"/>
      <w:bookmarkEnd w:id="856"/>
      <w:del w:id="860" w:author="Diego Pires Ferraz Da Trindade" w:date="2022-11-28T18:06:00Z">
        <w:r>
          <w:delText>59</w:delText>
        </w:r>
      </w:del>
      <w:ins w:id="861" w:author="Diego Pires Ferraz Da Trindade" w:date="2022-11-28T18:06:00Z">
        <w:r w:rsidR="002734C0">
          <w:t>71</w:t>
        </w:r>
      </w:ins>
      <w:r w:rsidR="002734C0">
        <w:t xml:space="preserve">. Müller K. 2017 </w:t>
      </w:r>
      <w:r w:rsidR="002734C0">
        <w:rPr>
          <w:i/>
        </w:rPr>
        <w:t>Here: A simpler way to find your files</w:t>
      </w:r>
      <w:r w:rsidR="002734C0">
        <w:t xml:space="preserve">. See </w:t>
      </w:r>
      <w:hyperlink r:id="rId37">
        <w:r w:rsidR="002734C0">
          <w:rPr>
            <w:rStyle w:val="Hyperlink"/>
          </w:rPr>
          <w:t>https://CRAN.R-project.org/package=here</w:t>
        </w:r>
      </w:hyperlink>
      <w:r w:rsidR="002734C0">
        <w:t>.</w:t>
      </w:r>
    </w:p>
    <w:p w14:paraId="506F3EB4" w14:textId="55249B5B" w:rsidR="0059667D" w:rsidRDefault="00A102A2">
      <w:pPr>
        <w:pStyle w:val="Bibliography"/>
      </w:pPr>
      <w:bookmarkStart w:id="862" w:name="ref-WickhamdplyrGrammarData2022"/>
      <w:bookmarkEnd w:id="859"/>
      <w:del w:id="863" w:author="Diego Pires Ferraz Da Trindade" w:date="2022-11-28T18:06:00Z">
        <w:r w:rsidRPr="00B51FCE">
          <w:rPr>
            <w:lang w:val="pt-BR"/>
          </w:rPr>
          <w:lastRenderedPageBreak/>
          <w:delText>60</w:delText>
        </w:r>
      </w:del>
      <w:ins w:id="864" w:author="Diego Pires Ferraz Da Trindade" w:date="2022-11-28T18:06:00Z">
        <w:r w:rsidR="002734C0" w:rsidRPr="00EA02EB">
          <w:rPr>
            <w:lang w:val="pt-BR"/>
          </w:rPr>
          <w:t>72</w:t>
        </w:r>
      </w:ins>
      <w:r w:rsidR="002734C0" w:rsidRPr="00EA02EB">
        <w:rPr>
          <w:lang w:val="pt-BR"/>
        </w:rPr>
        <w:t xml:space="preserve">. Wickham H, François R, Henry L, Müller K, RStudio. </w:t>
      </w:r>
      <w:r w:rsidR="002734C0">
        <w:t xml:space="preserve">2022 </w:t>
      </w:r>
      <w:proofErr w:type="spellStart"/>
      <w:r w:rsidR="002734C0">
        <w:rPr>
          <w:i/>
        </w:rPr>
        <w:t>Dplyr</w:t>
      </w:r>
      <w:proofErr w:type="spellEnd"/>
      <w:r w:rsidR="002734C0">
        <w:rPr>
          <w:i/>
        </w:rPr>
        <w:t>: A grammar of data manipulation</w:t>
      </w:r>
      <w:r w:rsidR="002734C0">
        <w:t xml:space="preserve">. See </w:t>
      </w:r>
      <w:hyperlink r:id="rId38">
        <w:r w:rsidR="002734C0">
          <w:rPr>
            <w:rStyle w:val="Hyperlink"/>
          </w:rPr>
          <w:t>https://CRAN.R-project.org/package=dplyr</w:t>
        </w:r>
      </w:hyperlink>
      <w:r w:rsidR="002734C0">
        <w:t>.</w:t>
      </w:r>
    </w:p>
    <w:p w14:paraId="56C550FD" w14:textId="7868C2C1" w:rsidR="0059667D" w:rsidRDefault="00A102A2">
      <w:pPr>
        <w:pStyle w:val="Bibliography"/>
      </w:pPr>
      <w:bookmarkStart w:id="865" w:name="ref-GohelflextableFunctionsTabular2022"/>
      <w:bookmarkEnd w:id="862"/>
      <w:del w:id="866" w:author="Diego Pires Ferraz Da Trindade" w:date="2022-11-28T18:06:00Z">
        <w:r>
          <w:delText>61</w:delText>
        </w:r>
      </w:del>
      <w:ins w:id="867" w:author="Diego Pires Ferraz Da Trindade" w:date="2022-11-28T18:06:00Z">
        <w:r w:rsidR="002734C0">
          <w:t>73</w:t>
        </w:r>
      </w:ins>
      <w:r w:rsidR="002734C0">
        <w:t xml:space="preserve">. </w:t>
      </w:r>
      <w:proofErr w:type="spellStart"/>
      <w:r w:rsidR="002734C0">
        <w:t>Gohel</w:t>
      </w:r>
      <w:proofErr w:type="spellEnd"/>
      <w:r w:rsidR="002734C0">
        <w:t xml:space="preserve"> D </w:t>
      </w:r>
      <w:r w:rsidR="002734C0">
        <w:rPr>
          <w:i/>
        </w:rPr>
        <w:t>et al.</w:t>
      </w:r>
      <w:r w:rsidR="002734C0">
        <w:t xml:space="preserve"> 2022 </w:t>
      </w:r>
      <w:proofErr w:type="spellStart"/>
      <w:r w:rsidR="002734C0">
        <w:rPr>
          <w:i/>
        </w:rPr>
        <w:t>Flextable</w:t>
      </w:r>
      <w:proofErr w:type="spellEnd"/>
      <w:r w:rsidR="002734C0">
        <w:rPr>
          <w:i/>
        </w:rPr>
        <w:t>: Functions for tabular reporting</w:t>
      </w:r>
      <w:r w:rsidR="002734C0">
        <w:t xml:space="preserve">. See </w:t>
      </w:r>
      <w:hyperlink r:id="rId39">
        <w:r w:rsidR="002734C0">
          <w:rPr>
            <w:rStyle w:val="Hyperlink"/>
          </w:rPr>
          <w:t>https://CRAN.R-project.org/package=flextable</w:t>
        </w:r>
      </w:hyperlink>
      <w:r w:rsidR="002734C0">
        <w:t>.</w:t>
      </w:r>
    </w:p>
    <w:p w14:paraId="6AC0CC54" w14:textId="66045801" w:rsidR="0059667D" w:rsidRDefault="00A102A2">
      <w:pPr>
        <w:pStyle w:val="Bibliography"/>
      </w:pPr>
      <w:bookmarkStart w:id="868" w:name="ref-kreft2007"/>
      <w:bookmarkEnd w:id="865"/>
      <w:del w:id="869" w:author="Diego Pires Ferraz Da Trindade" w:date="2022-11-28T18:06:00Z">
        <w:r>
          <w:delText>62</w:delText>
        </w:r>
      </w:del>
      <w:ins w:id="870" w:author="Diego Pires Ferraz Da Trindade" w:date="2022-11-28T18:06:00Z">
        <w:r w:rsidR="002734C0">
          <w:t>74</w:t>
        </w:r>
      </w:ins>
      <w:r w:rsidR="002734C0">
        <w:t xml:space="preserve">. </w:t>
      </w:r>
      <w:proofErr w:type="spellStart"/>
      <w:r w:rsidR="002734C0">
        <w:t>Kreft</w:t>
      </w:r>
      <w:proofErr w:type="spellEnd"/>
      <w:r w:rsidR="002734C0">
        <w:t xml:space="preserve"> H, </w:t>
      </w:r>
      <w:proofErr w:type="spellStart"/>
      <w:r w:rsidR="002734C0">
        <w:t>Jetz</w:t>
      </w:r>
      <w:proofErr w:type="spellEnd"/>
      <w:r w:rsidR="002734C0">
        <w:t xml:space="preserve"> W. 2007 Global patterns and determinants of vascular plant diversity. </w:t>
      </w:r>
      <w:r w:rsidR="002734C0">
        <w:rPr>
          <w:i/>
        </w:rPr>
        <w:t>Proceedings of the National Academy of Sciences</w:t>
      </w:r>
      <w:r w:rsidR="002734C0">
        <w:t xml:space="preserve"> </w:t>
      </w:r>
      <w:r w:rsidR="002734C0">
        <w:rPr>
          <w:b/>
        </w:rPr>
        <w:t>104</w:t>
      </w:r>
      <w:r w:rsidR="002734C0">
        <w:t>, 5925–5930. (doi:</w:t>
      </w:r>
      <w:hyperlink r:id="rId40">
        <w:r w:rsidR="002734C0">
          <w:rPr>
            <w:rStyle w:val="Hyperlink"/>
          </w:rPr>
          <w:t>10.1073/pnas.0608361104</w:t>
        </w:r>
      </w:hyperlink>
      <w:r w:rsidR="002734C0">
        <w:t>)</w:t>
      </w:r>
    </w:p>
    <w:p w14:paraId="016BAB3B" w14:textId="4FB0FBCC" w:rsidR="0059667D" w:rsidRDefault="00A102A2">
      <w:pPr>
        <w:pStyle w:val="Bibliography"/>
      </w:pPr>
      <w:bookmarkStart w:id="871" w:name="ref-weiher1995"/>
      <w:bookmarkEnd w:id="868"/>
      <w:del w:id="872" w:author="Diego Pires Ferraz Da Trindade" w:date="2022-11-28T18:06:00Z">
        <w:r>
          <w:delText>63</w:delText>
        </w:r>
      </w:del>
      <w:ins w:id="873" w:author="Diego Pires Ferraz Da Trindade" w:date="2022-11-28T18:06:00Z">
        <w:r w:rsidR="002734C0">
          <w:t>75</w:t>
        </w:r>
      </w:ins>
      <w:r w:rsidR="002734C0">
        <w:t xml:space="preserve">. </w:t>
      </w:r>
      <w:proofErr w:type="spellStart"/>
      <w:r w:rsidR="002734C0">
        <w:t>Weiher</w:t>
      </w:r>
      <w:proofErr w:type="spellEnd"/>
      <w:r w:rsidR="002734C0">
        <w:t xml:space="preserve"> E, </w:t>
      </w:r>
      <w:proofErr w:type="spellStart"/>
      <w:r w:rsidR="002734C0">
        <w:t>Keddy</w:t>
      </w:r>
      <w:proofErr w:type="spellEnd"/>
      <w:r w:rsidR="002734C0">
        <w:t xml:space="preserve"> P. 1995 Assembly rules, null models, and trait dispersion: New questions from old patterns. </w:t>
      </w:r>
      <w:r w:rsidR="002734C0">
        <w:rPr>
          <w:i/>
        </w:rPr>
        <w:t>Oikos</w:t>
      </w:r>
      <w:r w:rsidR="002734C0">
        <w:t xml:space="preserve"> </w:t>
      </w:r>
      <w:r w:rsidR="002734C0">
        <w:rPr>
          <w:b/>
        </w:rPr>
        <w:t>74</w:t>
      </w:r>
      <w:r w:rsidR="002734C0">
        <w:t>, 159–164. (doi:</w:t>
      </w:r>
      <w:hyperlink r:id="rId41">
        <w:r w:rsidR="002734C0">
          <w:rPr>
            <w:rStyle w:val="Hyperlink"/>
          </w:rPr>
          <w:t>10.2307/3545686</w:t>
        </w:r>
      </w:hyperlink>
      <w:r w:rsidR="002734C0">
        <w:t>)</w:t>
      </w:r>
    </w:p>
    <w:p w14:paraId="1A949B73" w14:textId="53B8AE5B" w:rsidR="0059667D" w:rsidRDefault="00A102A2">
      <w:pPr>
        <w:pStyle w:val="Bibliography"/>
      </w:pPr>
      <w:bookmarkStart w:id="874" w:name="ref-hawkins2003"/>
      <w:bookmarkEnd w:id="871"/>
      <w:del w:id="875" w:author="Diego Pires Ferraz Da Trindade" w:date="2022-11-28T18:06:00Z">
        <w:r>
          <w:delText>64</w:delText>
        </w:r>
      </w:del>
      <w:ins w:id="876" w:author="Diego Pires Ferraz Da Trindade" w:date="2022-11-28T18:06:00Z">
        <w:r w:rsidR="002734C0">
          <w:t>76</w:t>
        </w:r>
      </w:ins>
      <w:r w:rsidR="002734C0">
        <w:t xml:space="preserve">. Hawkins B </w:t>
      </w:r>
      <w:r w:rsidR="002734C0">
        <w:rPr>
          <w:i/>
        </w:rPr>
        <w:t>et al.</w:t>
      </w:r>
      <w:r w:rsidR="002734C0">
        <w:t xml:space="preserve"> 2003 Energy, water, and broad-scale geographic patterns of species richness. </w:t>
      </w:r>
      <w:r w:rsidR="002734C0">
        <w:rPr>
          <w:i/>
        </w:rPr>
        <w:t>Ecology</w:t>
      </w:r>
      <w:r w:rsidR="002734C0">
        <w:t xml:space="preserve"> </w:t>
      </w:r>
      <w:r w:rsidR="002734C0">
        <w:rPr>
          <w:b/>
        </w:rPr>
        <w:t>84</w:t>
      </w:r>
      <w:r w:rsidR="002734C0">
        <w:t>, 3105–3117. (doi:</w:t>
      </w:r>
      <w:hyperlink r:id="rId42">
        <w:r w:rsidR="002734C0">
          <w:rPr>
            <w:rStyle w:val="Hyperlink"/>
          </w:rPr>
          <w:t>10.1890/03-8006</w:t>
        </w:r>
      </w:hyperlink>
      <w:r w:rsidR="002734C0">
        <w:t>)</w:t>
      </w:r>
    </w:p>
    <w:p w14:paraId="521C5A47" w14:textId="6F05AC74" w:rsidR="0059667D" w:rsidRDefault="00A102A2">
      <w:pPr>
        <w:pStyle w:val="Bibliography"/>
      </w:pPr>
      <w:bookmarkStart w:id="877" w:name="ref-kemp2020"/>
      <w:bookmarkEnd w:id="874"/>
      <w:del w:id="878" w:author="Diego Pires Ferraz Da Trindade" w:date="2022-11-28T18:06:00Z">
        <w:r>
          <w:delText>65</w:delText>
        </w:r>
      </w:del>
      <w:ins w:id="879" w:author="Diego Pires Ferraz Da Trindade" w:date="2022-11-28T18:06:00Z">
        <w:r w:rsidR="002734C0">
          <w:t>77</w:t>
        </w:r>
      </w:ins>
      <w:r w:rsidR="002734C0">
        <w:t xml:space="preserve">. Kemp M, </w:t>
      </w:r>
      <w:proofErr w:type="spellStart"/>
      <w:r w:rsidR="002734C0">
        <w:t>Mychajliw</w:t>
      </w:r>
      <w:proofErr w:type="spellEnd"/>
      <w:r w:rsidR="002734C0">
        <w:t xml:space="preserve"> A, </w:t>
      </w:r>
      <w:proofErr w:type="spellStart"/>
      <w:r w:rsidR="002734C0">
        <w:t>Wadman</w:t>
      </w:r>
      <w:proofErr w:type="spellEnd"/>
      <w:r w:rsidR="002734C0">
        <w:t xml:space="preserve"> J, Goldberg A. 2020 7000 years of turnover: Historical contingency and human niche construction shape the Caribbean’s Anthropocene biota. </w:t>
      </w:r>
      <w:r w:rsidR="002734C0">
        <w:rPr>
          <w:i/>
        </w:rPr>
        <w:t>Proceedings of the Royal Society B: Biological Sciences</w:t>
      </w:r>
      <w:r w:rsidR="002734C0">
        <w:t xml:space="preserve"> </w:t>
      </w:r>
      <w:r w:rsidR="002734C0">
        <w:rPr>
          <w:b/>
        </w:rPr>
        <w:t>287</w:t>
      </w:r>
      <w:r w:rsidR="002734C0">
        <w:t>, 20200447. (doi:</w:t>
      </w:r>
      <w:hyperlink r:id="rId43">
        <w:r w:rsidR="002734C0">
          <w:rPr>
            <w:rStyle w:val="Hyperlink"/>
          </w:rPr>
          <w:t>10.1098/rspb.2020.0447</w:t>
        </w:r>
      </w:hyperlink>
      <w:r w:rsidR="002734C0">
        <w:t>)</w:t>
      </w:r>
    </w:p>
    <w:p w14:paraId="24C0306C" w14:textId="47B5BE59" w:rsidR="0059667D" w:rsidRDefault="00A102A2">
      <w:pPr>
        <w:pStyle w:val="Bibliography"/>
      </w:pPr>
      <w:bookmarkStart w:id="880" w:name="ref-ordonez2013"/>
      <w:bookmarkEnd w:id="877"/>
      <w:del w:id="881" w:author="Diego Pires Ferraz Da Trindade" w:date="2022-11-28T18:06:00Z">
        <w:r>
          <w:delText>66</w:delText>
        </w:r>
      </w:del>
      <w:ins w:id="882" w:author="Diego Pires Ferraz Da Trindade" w:date="2022-11-28T18:06:00Z">
        <w:r w:rsidR="002734C0">
          <w:t>78</w:t>
        </w:r>
      </w:ins>
      <w:r w:rsidR="002734C0">
        <w:t xml:space="preserve">. Ordonez A, Williams J. 2013 Climatic and biotic velocities for woody taxa distributions over the last 16 000 years in eastern North America. </w:t>
      </w:r>
      <w:r w:rsidR="002734C0">
        <w:rPr>
          <w:i/>
        </w:rPr>
        <w:t>Ecology Letters</w:t>
      </w:r>
      <w:r w:rsidR="002734C0">
        <w:t xml:space="preserve"> </w:t>
      </w:r>
      <w:r w:rsidR="002734C0">
        <w:rPr>
          <w:b/>
        </w:rPr>
        <w:t>16</w:t>
      </w:r>
      <w:r w:rsidR="002734C0">
        <w:t>, 773–781. (doi:</w:t>
      </w:r>
      <w:hyperlink r:id="rId44">
        <w:r w:rsidR="002734C0">
          <w:rPr>
            <w:rStyle w:val="Hyperlink"/>
          </w:rPr>
          <w:t>10.1111/ele.12110</w:t>
        </w:r>
      </w:hyperlink>
      <w:r w:rsidR="002734C0">
        <w:t>)</w:t>
      </w:r>
    </w:p>
    <w:p w14:paraId="7C0E5A20" w14:textId="22543EDD" w:rsidR="0059667D" w:rsidRDefault="00A102A2">
      <w:pPr>
        <w:pStyle w:val="Bibliography"/>
      </w:pPr>
      <w:bookmarkStart w:id="883" w:name="ref-MottlGlobalaccelerationrates2021"/>
      <w:bookmarkEnd w:id="880"/>
      <w:del w:id="884" w:author="Diego Pires Ferraz Da Trindade" w:date="2022-11-28T18:06:00Z">
        <w:r>
          <w:delText>67</w:delText>
        </w:r>
      </w:del>
      <w:ins w:id="885" w:author="Diego Pires Ferraz Da Trindade" w:date="2022-11-28T18:06:00Z">
        <w:r w:rsidR="002734C0">
          <w:t>79</w:t>
        </w:r>
      </w:ins>
      <w:r w:rsidR="002734C0">
        <w:t xml:space="preserve">. </w:t>
      </w:r>
      <w:proofErr w:type="spellStart"/>
      <w:r w:rsidR="002734C0">
        <w:t>Mottl</w:t>
      </w:r>
      <w:proofErr w:type="spellEnd"/>
      <w:r w:rsidR="002734C0">
        <w:t xml:space="preserve"> O </w:t>
      </w:r>
      <w:r w:rsidR="002734C0">
        <w:rPr>
          <w:i/>
        </w:rPr>
        <w:t>et al.</w:t>
      </w:r>
      <w:r w:rsidR="002734C0">
        <w:t xml:space="preserve"> 2021 Global acceleration in rates of vegetation change over the past 18,000 years. </w:t>
      </w:r>
      <w:r w:rsidR="002734C0">
        <w:rPr>
          <w:i/>
        </w:rPr>
        <w:t>Science</w:t>
      </w:r>
      <w:r w:rsidR="002734C0">
        <w:t xml:space="preserve"> </w:t>
      </w:r>
      <w:r w:rsidR="002734C0">
        <w:rPr>
          <w:b/>
        </w:rPr>
        <w:t>372</w:t>
      </w:r>
      <w:r w:rsidR="002734C0">
        <w:t>, 860–864. (doi:</w:t>
      </w:r>
      <w:hyperlink r:id="rId45">
        <w:r w:rsidR="002734C0">
          <w:rPr>
            <w:rStyle w:val="Hyperlink"/>
          </w:rPr>
          <w:t>10.1126/science.abg1685</w:t>
        </w:r>
      </w:hyperlink>
      <w:r w:rsidR="002734C0">
        <w:t>)</w:t>
      </w:r>
    </w:p>
    <w:p w14:paraId="4DA474FC" w14:textId="14FC78A8" w:rsidR="0059667D" w:rsidRDefault="00A102A2">
      <w:pPr>
        <w:pStyle w:val="Bibliography"/>
      </w:pPr>
      <w:bookmarkStart w:id="886" w:name="ref-Noguehumandimensionbiodiversity2021"/>
      <w:bookmarkEnd w:id="883"/>
      <w:del w:id="887" w:author="Diego Pires Ferraz Da Trindade" w:date="2022-11-28T18:06:00Z">
        <w:r>
          <w:lastRenderedPageBreak/>
          <w:delText>68</w:delText>
        </w:r>
      </w:del>
      <w:ins w:id="888" w:author="Diego Pires Ferraz Da Trindade" w:date="2022-11-28T18:06:00Z">
        <w:r w:rsidR="002734C0">
          <w:t>80</w:t>
        </w:r>
      </w:ins>
      <w:r w:rsidR="002734C0">
        <w:t xml:space="preserve">. </w:t>
      </w:r>
      <w:proofErr w:type="spellStart"/>
      <w:r w:rsidR="002734C0">
        <w:t>Nogué</w:t>
      </w:r>
      <w:proofErr w:type="spellEnd"/>
      <w:r w:rsidR="002734C0">
        <w:t xml:space="preserve"> S </w:t>
      </w:r>
      <w:r w:rsidR="002734C0">
        <w:rPr>
          <w:i/>
        </w:rPr>
        <w:t>et al.</w:t>
      </w:r>
      <w:r w:rsidR="002734C0">
        <w:t xml:space="preserve"> 2021 The human dimension of biodiversity changes on islands. </w:t>
      </w:r>
      <w:r w:rsidR="002734C0">
        <w:rPr>
          <w:i/>
        </w:rPr>
        <w:t>Science</w:t>
      </w:r>
      <w:r w:rsidR="002734C0">
        <w:t xml:space="preserve"> </w:t>
      </w:r>
      <w:r w:rsidR="002734C0">
        <w:rPr>
          <w:b/>
        </w:rPr>
        <w:t>372</w:t>
      </w:r>
      <w:r w:rsidR="002734C0">
        <w:t>, 488–491. (doi:</w:t>
      </w:r>
      <w:hyperlink r:id="rId46">
        <w:r w:rsidR="002734C0">
          <w:rPr>
            <w:rStyle w:val="Hyperlink"/>
          </w:rPr>
          <w:t>10.1126/science.abd6706</w:t>
        </w:r>
      </w:hyperlink>
      <w:r w:rsidR="002734C0">
        <w:t>)</w:t>
      </w:r>
    </w:p>
    <w:p w14:paraId="3928CF06" w14:textId="34AD8CBD" w:rsidR="0059667D" w:rsidRDefault="00A102A2">
      <w:pPr>
        <w:pStyle w:val="Bibliography"/>
      </w:pPr>
      <w:bookmarkStart w:id="889" w:name="ref-PetcheyFunctionaldiversityFD2002"/>
      <w:bookmarkEnd w:id="886"/>
      <w:del w:id="890" w:author="Diego Pires Ferraz Da Trindade" w:date="2022-11-28T18:06:00Z">
        <w:r>
          <w:delText>69</w:delText>
        </w:r>
      </w:del>
      <w:ins w:id="891" w:author="Diego Pires Ferraz Da Trindade" w:date="2022-11-28T18:06:00Z">
        <w:r w:rsidR="002734C0">
          <w:t>81</w:t>
        </w:r>
      </w:ins>
      <w:r w:rsidR="002734C0">
        <w:t xml:space="preserve">. Petchey OL, Gaston KJ. 2002 Functional diversity (FD), species richness and community composition. </w:t>
      </w:r>
      <w:r w:rsidR="002734C0">
        <w:rPr>
          <w:i/>
        </w:rPr>
        <w:t>Ecology Letters</w:t>
      </w:r>
      <w:r w:rsidR="002734C0">
        <w:t xml:space="preserve"> </w:t>
      </w:r>
      <w:r w:rsidR="002734C0">
        <w:rPr>
          <w:b/>
        </w:rPr>
        <w:t>5</w:t>
      </w:r>
      <w:r w:rsidR="002734C0">
        <w:t>, 402–411. (</w:t>
      </w:r>
      <w:proofErr w:type="spellStart"/>
      <w:r w:rsidR="002734C0">
        <w:t>doi:</w:t>
      </w:r>
      <w:hyperlink r:id="rId47">
        <w:r w:rsidR="002734C0">
          <w:rPr>
            <w:rStyle w:val="Hyperlink"/>
          </w:rPr>
          <w:t>https</w:t>
        </w:r>
        <w:proofErr w:type="spellEnd"/>
        <w:r w:rsidR="002734C0">
          <w:rPr>
            <w:rStyle w:val="Hyperlink"/>
          </w:rPr>
          <w:t>://doi.org/10.1046/j.1461-0248.2002.00339.x</w:t>
        </w:r>
      </w:hyperlink>
      <w:r w:rsidR="002734C0">
        <w:t>)</w:t>
      </w:r>
    </w:p>
    <w:p w14:paraId="6D9AED19" w14:textId="00FD01FC" w:rsidR="0059667D" w:rsidRDefault="00A102A2">
      <w:pPr>
        <w:pStyle w:val="Bibliography"/>
      </w:pPr>
      <w:bookmarkStart w:id="892" w:name="Xa73264805f5efd2a530b57fb9a2c6c72a2cdcfb"/>
      <w:bookmarkEnd w:id="889"/>
      <w:del w:id="893" w:author="Diego Pires Ferraz Da Trindade" w:date="2022-11-28T18:06:00Z">
        <w:r>
          <w:delText>70</w:delText>
        </w:r>
      </w:del>
      <w:ins w:id="894" w:author="Diego Pires Ferraz Da Trindade" w:date="2022-11-28T18:06:00Z">
        <w:r w:rsidR="002734C0">
          <w:t>82</w:t>
        </w:r>
      </w:ins>
      <w:r w:rsidR="002734C0">
        <w:t xml:space="preserve">. </w:t>
      </w:r>
      <w:proofErr w:type="spellStart"/>
      <w:r w:rsidR="002734C0">
        <w:t>Fukami</w:t>
      </w:r>
      <w:proofErr w:type="spellEnd"/>
      <w:r w:rsidR="002734C0">
        <w:t xml:space="preserve"> T. 2015 Historical contingency in community assembly: Integrating niches, species pools, and priority effects. </w:t>
      </w:r>
      <w:r w:rsidR="002734C0">
        <w:rPr>
          <w:i/>
        </w:rPr>
        <w:t>Annual Review of Ecology, Evolution, and Systematics</w:t>
      </w:r>
      <w:r w:rsidR="002734C0">
        <w:t xml:space="preserve"> </w:t>
      </w:r>
      <w:r w:rsidR="002734C0">
        <w:rPr>
          <w:b/>
        </w:rPr>
        <w:t>46</w:t>
      </w:r>
      <w:r w:rsidR="002734C0">
        <w:t>, 1–23. (doi:</w:t>
      </w:r>
      <w:hyperlink r:id="rId48">
        <w:r w:rsidR="002734C0">
          <w:rPr>
            <w:rStyle w:val="Hyperlink"/>
          </w:rPr>
          <w:t>10.1146/annurev-ecolsys-110411-160340</w:t>
        </w:r>
      </w:hyperlink>
      <w:r w:rsidR="002734C0">
        <w:t>)</w:t>
      </w:r>
    </w:p>
    <w:p w14:paraId="4958BCE3" w14:textId="77777777" w:rsidR="0059667D" w:rsidRDefault="00A102A2">
      <w:pPr>
        <w:pStyle w:val="Bibliography"/>
        <w:rPr>
          <w:moveFrom w:id="895" w:author="Diego Pires Ferraz Da Trindade" w:date="2022-11-28T18:06:00Z"/>
        </w:rPr>
      </w:pPr>
      <w:del w:id="896" w:author="Diego Pires Ferraz Da Trindade" w:date="2022-11-28T18:06:00Z">
        <w:r>
          <w:delText>71.</w:delText>
        </w:r>
      </w:del>
      <w:moveFromRangeStart w:id="897" w:author="Diego Pires Ferraz Da Trindade" w:date="2022-11-28T18:06:00Z" w:name="move120551224"/>
      <w:moveFrom w:id="898" w:author="Diego Pires Ferraz Da Trindade" w:date="2022-11-28T18:06:00Z">
        <w:r w:rsidR="002734C0">
          <w:t xml:space="preserve"> Butterfield B, Holmgren C, Anderson R, Betancourt J. 2019 Life history traits predict colonization and extinction lags of desert plant species since the Last Glacial Maximum. </w:t>
        </w:r>
        <w:r w:rsidR="002734C0">
          <w:rPr>
            <w:i/>
          </w:rPr>
          <w:t>Ecology</w:t>
        </w:r>
        <w:r w:rsidR="002734C0">
          <w:t xml:space="preserve"> </w:t>
        </w:r>
        <w:r w:rsidR="002734C0">
          <w:rPr>
            <w:b/>
          </w:rPr>
          <w:t>100</w:t>
        </w:r>
        <w:r w:rsidR="002734C0">
          <w:t>, e02817. (doi:</w:t>
        </w:r>
        <w:r w:rsidR="005375CC">
          <w:fldChar w:fldCharType="begin"/>
        </w:r>
        <w:r w:rsidR="005375CC">
          <w:instrText xml:space="preserve"> HYPERLINK "https://doi.org/10.1002/ecy.2817" \h </w:instrText>
        </w:r>
        <w:r w:rsidR="005375CC">
          <w:fldChar w:fldCharType="separate"/>
        </w:r>
        <w:r w:rsidR="002734C0">
          <w:rPr>
            <w:rStyle w:val="Hyperlink"/>
          </w:rPr>
          <w:t>10.1002/ecy.2817</w:t>
        </w:r>
        <w:r w:rsidR="005375CC">
          <w:rPr>
            <w:rStyle w:val="Hyperlink"/>
          </w:rPr>
          <w:fldChar w:fldCharType="end"/>
        </w:r>
        <w:r w:rsidR="002734C0">
          <w:t>)</w:t>
        </w:r>
      </w:moveFrom>
    </w:p>
    <w:p w14:paraId="6B86C2B4" w14:textId="4E639C46" w:rsidR="0059667D" w:rsidRDefault="00A102A2">
      <w:pPr>
        <w:pStyle w:val="Bibliography"/>
      </w:pPr>
      <w:bookmarkStart w:id="899" w:name="X664d826f13296854705eb6218bbed0e06aa8f3f"/>
      <w:bookmarkEnd w:id="892"/>
      <w:moveFromRangeEnd w:id="897"/>
      <w:del w:id="900" w:author="Diego Pires Ferraz Da Trindade" w:date="2022-11-28T18:06:00Z">
        <w:r>
          <w:delText>72</w:delText>
        </w:r>
      </w:del>
      <w:ins w:id="901" w:author="Diego Pires Ferraz Da Trindade" w:date="2022-11-28T18:06:00Z">
        <w:r w:rsidR="002734C0">
          <w:t>83</w:t>
        </w:r>
      </w:ins>
      <w:r w:rsidR="002734C0">
        <w:t xml:space="preserve">. Otto SP. 2018 Adaptation, speciation and extinction in the Anthropocene. </w:t>
      </w:r>
      <w:r w:rsidR="002734C0">
        <w:rPr>
          <w:i/>
        </w:rPr>
        <w:t>Proceedings of the Royal Society B: Biological Sciences</w:t>
      </w:r>
      <w:r w:rsidR="002734C0">
        <w:t xml:space="preserve"> </w:t>
      </w:r>
      <w:r w:rsidR="002734C0">
        <w:rPr>
          <w:b/>
        </w:rPr>
        <w:t>285</w:t>
      </w:r>
      <w:r w:rsidR="002734C0">
        <w:t>, 20182047. (doi:</w:t>
      </w:r>
      <w:hyperlink r:id="rId49">
        <w:r w:rsidR="002734C0">
          <w:rPr>
            <w:rStyle w:val="Hyperlink"/>
          </w:rPr>
          <w:t>10.1098/rspb.2018.2047</w:t>
        </w:r>
      </w:hyperlink>
      <w:r w:rsidR="002734C0">
        <w:t>)</w:t>
      </w:r>
    </w:p>
    <w:p w14:paraId="2BE85F84" w14:textId="5E6F145A" w:rsidR="0059667D" w:rsidRDefault="00A102A2">
      <w:pPr>
        <w:pStyle w:val="Bibliography"/>
      </w:pPr>
      <w:bookmarkStart w:id="902" w:name="ref-WhiteMetabolicscalingproduct2022"/>
      <w:bookmarkEnd w:id="899"/>
      <w:del w:id="903" w:author="Diego Pires Ferraz Da Trindade" w:date="2022-11-28T18:06:00Z">
        <w:r>
          <w:delText>73</w:delText>
        </w:r>
      </w:del>
      <w:ins w:id="904" w:author="Diego Pires Ferraz Da Trindade" w:date="2022-11-28T18:06:00Z">
        <w:r w:rsidR="002734C0">
          <w:t>84</w:t>
        </w:r>
      </w:ins>
      <w:r w:rsidR="002734C0">
        <w:t xml:space="preserve">. White CR, Alton LA, Bywater CL, Lombardi EJ, Marshall DJ. 2022 Metabolic scaling is the product of life-history optimization. </w:t>
      </w:r>
      <w:r w:rsidR="002734C0">
        <w:rPr>
          <w:i/>
        </w:rPr>
        <w:t>Science</w:t>
      </w:r>
      <w:r w:rsidR="002734C0">
        <w:t xml:space="preserve"> </w:t>
      </w:r>
      <w:r w:rsidR="002734C0">
        <w:rPr>
          <w:b/>
        </w:rPr>
        <w:t>377</w:t>
      </w:r>
      <w:r w:rsidR="002734C0">
        <w:t>, 834–839. (doi:</w:t>
      </w:r>
      <w:hyperlink r:id="rId50">
        <w:r w:rsidR="002734C0">
          <w:rPr>
            <w:rStyle w:val="Hyperlink"/>
          </w:rPr>
          <w:t>10.1126/science.abm7649</w:t>
        </w:r>
      </w:hyperlink>
      <w:r w:rsidR="002734C0">
        <w:t>)</w:t>
      </w:r>
    </w:p>
    <w:p w14:paraId="0CA502A1" w14:textId="666CA240" w:rsidR="0059667D" w:rsidRDefault="00A102A2">
      <w:pPr>
        <w:pStyle w:val="Bibliography"/>
      </w:pPr>
      <w:bookmarkStart w:id="905" w:name="ref-DiazPlantfunctionaltypes1997"/>
      <w:bookmarkEnd w:id="902"/>
      <w:del w:id="906" w:author="Diego Pires Ferraz Da Trindade" w:date="2022-11-28T18:06:00Z">
        <w:r>
          <w:delText>74</w:delText>
        </w:r>
      </w:del>
      <w:ins w:id="907" w:author="Diego Pires Ferraz Da Trindade" w:date="2022-11-28T18:06:00Z">
        <w:r w:rsidR="002734C0">
          <w:t>85</w:t>
        </w:r>
      </w:ins>
      <w:r w:rsidR="002734C0">
        <w:t xml:space="preserve">. Diaz S, </w:t>
      </w:r>
      <w:proofErr w:type="spellStart"/>
      <w:r w:rsidR="002734C0">
        <w:t>Cabido</w:t>
      </w:r>
      <w:proofErr w:type="spellEnd"/>
      <w:r w:rsidR="002734C0">
        <w:t xml:space="preserve"> M. 1997 Plant functional types and ecosystem function in relation to global change. </w:t>
      </w:r>
      <w:r w:rsidR="002734C0">
        <w:rPr>
          <w:i/>
        </w:rPr>
        <w:t>Journal of Vegetation Science</w:t>
      </w:r>
      <w:r w:rsidR="002734C0">
        <w:t xml:space="preserve"> </w:t>
      </w:r>
      <w:r w:rsidR="002734C0">
        <w:rPr>
          <w:b/>
        </w:rPr>
        <w:t>8</w:t>
      </w:r>
      <w:r w:rsidR="002734C0">
        <w:t>, 463–474. (doi:</w:t>
      </w:r>
      <w:hyperlink r:id="rId51">
        <w:r w:rsidR="002734C0">
          <w:rPr>
            <w:rStyle w:val="Hyperlink"/>
          </w:rPr>
          <w:t>10.2307/3237198</w:t>
        </w:r>
      </w:hyperlink>
      <w:r w:rsidR="002734C0">
        <w:t>)</w:t>
      </w:r>
    </w:p>
    <w:p w14:paraId="31628C64" w14:textId="70995E1E" w:rsidR="0059667D" w:rsidRDefault="00A102A2">
      <w:pPr>
        <w:pStyle w:val="Bibliography"/>
      </w:pPr>
      <w:bookmarkStart w:id="908" w:name="ref-ErbBiomassturnovertime2016"/>
      <w:bookmarkEnd w:id="905"/>
      <w:del w:id="909" w:author="Diego Pires Ferraz Da Trindade" w:date="2022-11-28T18:06:00Z">
        <w:r>
          <w:delText>75</w:delText>
        </w:r>
      </w:del>
      <w:ins w:id="910" w:author="Diego Pires Ferraz Da Trindade" w:date="2022-11-28T18:06:00Z">
        <w:r w:rsidR="002734C0">
          <w:t>86</w:t>
        </w:r>
      </w:ins>
      <w:r w:rsidR="002734C0">
        <w:t xml:space="preserve">. </w:t>
      </w:r>
      <w:proofErr w:type="spellStart"/>
      <w:r w:rsidR="002734C0">
        <w:t>Erb</w:t>
      </w:r>
      <w:proofErr w:type="spellEnd"/>
      <w:r w:rsidR="002734C0">
        <w:t xml:space="preserve"> K-H, </w:t>
      </w:r>
      <w:proofErr w:type="spellStart"/>
      <w:r w:rsidR="002734C0">
        <w:t>Fetzel</w:t>
      </w:r>
      <w:proofErr w:type="spellEnd"/>
      <w:r w:rsidR="002734C0">
        <w:t xml:space="preserve"> T, </w:t>
      </w:r>
      <w:proofErr w:type="spellStart"/>
      <w:r w:rsidR="002734C0">
        <w:t>Plutzar</w:t>
      </w:r>
      <w:proofErr w:type="spellEnd"/>
      <w:r w:rsidR="002734C0">
        <w:t xml:space="preserve"> C, Kastner T, </w:t>
      </w:r>
      <w:proofErr w:type="spellStart"/>
      <w:r w:rsidR="002734C0">
        <w:t>Lauk</w:t>
      </w:r>
      <w:proofErr w:type="spellEnd"/>
      <w:r w:rsidR="002734C0">
        <w:t xml:space="preserve"> C, Mayer A, </w:t>
      </w:r>
      <w:proofErr w:type="spellStart"/>
      <w:r w:rsidR="002734C0">
        <w:t>Niedertscheider</w:t>
      </w:r>
      <w:proofErr w:type="spellEnd"/>
      <w:r w:rsidR="002734C0">
        <w:t xml:space="preserve"> M, </w:t>
      </w:r>
      <w:proofErr w:type="spellStart"/>
      <w:r w:rsidR="002734C0">
        <w:t>Körner</w:t>
      </w:r>
      <w:proofErr w:type="spellEnd"/>
      <w:r w:rsidR="002734C0">
        <w:t xml:space="preserve"> C, Haberl H. 2016 Biomass turnover time in terrestrial ecosystems halved by land use. </w:t>
      </w:r>
      <w:r w:rsidR="002734C0">
        <w:rPr>
          <w:i/>
        </w:rPr>
        <w:t>Nature Geoscience</w:t>
      </w:r>
      <w:r w:rsidR="002734C0">
        <w:t xml:space="preserve"> </w:t>
      </w:r>
      <w:r w:rsidR="002734C0">
        <w:rPr>
          <w:b/>
        </w:rPr>
        <w:t>9</w:t>
      </w:r>
      <w:r w:rsidR="002734C0">
        <w:t>, 674–678. (doi:</w:t>
      </w:r>
      <w:hyperlink r:id="rId52">
        <w:r w:rsidR="002734C0">
          <w:rPr>
            <w:rStyle w:val="Hyperlink"/>
          </w:rPr>
          <w:t>10.1038/ngeo2782</w:t>
        </w:r>
      </w:hyperlink>
      <w:r w:rsidR="002734C0">
        <w:t>)</w:t>
      </w:r>
    </w:p>
    <w:p w14:paraId="46BCA22E" w14:textId="77777777" w:rsidR="00A102A2" w:rsidRDefault="00A102A2" w:rsidP="00A102A2">
      <w:pPr>
        <w:pStyle w:val="Bibliography"/>
        <w:rPr>
          <w:del w:id="911" w:author="Diego Pires Ferraz Da Trindade" w:date="2022-11-28T18:06:00Z"/>
        </w:rPr>
      </w:pPr>
      <w:bookmarkStart w:id="912" w:name="Xca4caa9e2bf289f5762c5661ca2b0dfff2c3609"/>
      <w:del w:id="913" w:author="Diego Pires Ferraz Da Trindade" w:date="2022-11-28T18:06:00Z">
        <w:r>
          <w:lastRenderedPageBreak/>
          <w:delText xml:space="preserve">76. Dalle Fratte M, Caccianiga M, Ricotta C, Cerabolini BEL. 2022 Identifying typical and early warning species by the combination of functional-based diagnostic species and dark diversity. </w:delText>
        </w:r>
        <w:r>
          <w:rPr>
            <w:i/>
          </w:rPr>
          <w:delText>Biodiversity and Conservation</w:delText>
        </w:r>
        <w:r>
          <w:delText xml:space="preserve"> </w:delText>
        </w:r>
        <w:r>
          <w:rPr>
            <w:b/>
          </w:rPr>
          <w:delText>31</w:delText>
        </w:r>
        <w:r>
          <w:delText>, 1735–1753. (doi:</w:delText>
        </w:r>
        <w:r w:rsidR="005375CC">
          <w:fldChar w:fldCharType="begin"/>
        </w:r>
        <w:r w:rsidR="005375CC">
          <w:delInstrText xml:space="preserve"> HYPERLINK "https://doi.org/10.1007/s10531-022-02427-4" \h </w:delInstrText>
        </w:r>
        <w:r w:rsidR="005375CC">
          <w:fldChar w:fldCharType="separate"/>
        </w:r>
        <w:r>
          <w:rPr>
            <w:rStyle w:val="Hyperlink"/>
          </w:rPr>
          <w:delText>10.1007/s10531-022-02427-4</w:delText>
        </w:r>
        <w:r w:rsidR="005375CC">
          <w:rPr>
            <w:rStyle w:val="Hyperlink"/>
          </w:rPr>
          <w:fldChar w:fldCharType="end"/>
        </w:r>
        <w:r>
          <w:delText>)</w:delText>
        </w:r>
      </w:del>
    </w:p>
    <w:bookmarkEnd w:id="912"/>
    <w:p w14:paraId="2CB0B11F" w14:textId="4DA68D29" w:rsidR="0059667D" w:rsidRDefault="00A102A2">
      <w:pPr>
        <w:pStyle w:val="Bibliography"/>
      </w:pPr>
      <w:del w:id="914" w:author="Diego Pires Ferraz Da Trindade" w:date="2022-11-28T18:06:00Z">
        <w:r>
          <w:delText>77</w:delText>
        </w:r>
      </w:del>
      <w:bookmarkStart w:id="915" w:name="ref-PaganeliDarkdiversityhome2022"/>
      <w:bookmarkEnd w:id="908"/>
      <w:ins w:id="916" w:author="Diego Pires Ferraz Da Trindade" w:date="2022-11-28T18:06:00Z">
        <w:r w:rsidR="002734C0">
          <w:t>87</w:t>
        </w:r>
      </w:ins>
      <w:r w:rsidR="002734C0">
        <w:t xml:space="preserve">. </w:t>
      </w:r>
      <w:proofErr w:type="spellStart"/>
      <w:r w:rsidR="002734C0">
        <w:t>Paganeli</w:t>
      </w:r>
      <w:proofErr w:type="spellEnd"/>
      <w:r w:rsidR="002734C0">
        <w:t xml:space="preserve"> B, Toussaint A, Bueno CG, </w:t>
      </w:r>
      <w:proofErr w:type="spellStart"/>
      <w:r w:rsidR="002734C0">
        <w:t>Fujinuma</w:t>
      </w:r>
      <w:proofErr w:type="spellEnd"/>
      <w:r w:rsidR="002734C0">
        <w:t xml:space="preserve"> J, </w:t>
      </w:r>
      <w:proofErr w:type="spellStart"/>
      <w:r w:rsidR="002734C0">
        <w:t>Reier</w:t>
      </w:r>
      <w:proofErr w:type="spellEnd"/>
      <w:r w:rsidR="002734C0">
        <w:t xml:space="preserve"> Ü, </w:t>
      </w:r>
      <w:proofErr w:type="spellStart"/>
      <w:r w:rsidR="002734C0">
        <w:t>Pärtel</w:t>
      </w:r>
      <w:proofErr w:type="spellEnd"/>
      <w:r w:rsidR="002734C0">
        <w:t xml:space="preserve"> M. 2022 Dark diversity at home describes the success of cross-continent tree invasions. </w:t>
      </w:r>
      <w:r w:rsidR="002734C0">
        <w:rPr>
          <w:i/>
        </w:rPr>
        <w:t>Diversity and Distributions</w:t>
      </w:r>
      <w:r w:rsidR="002734C0">
        <w:t xml:space="preserve"> </w:t>
      </w:r>
      <w:r w:rsidR="002734C0">
        <w:rPr>
          <w:b/>
        </w:rPr>
        <w:t>28</w:t>
      </w:r>
      <w:r w:rsidR="002734C0">
        <w:t>, 1202–1213. (doi:</w:t>
      </w:r>
      <w:hyperlink r:id="rId53">
        <w:r w:rsidR="002734C0">
          <w:rPr>
            <w:rStyle w:val="Hyperlink"/>
          </w:rPr>
          <w:t>10.1111/ddi.13522</w:t>
        </w:r>
      </w:hyperlink>
      <w:r w:rsidR="002734C0">
        <w:t>)</w:t>
      </w:r>
    </w:p>
    <w:p w14:paraId="1187AF1B" w14:textId="09823E8E" w:rsidR="0059667D" w:rsidRDefault="00A102A2">
      <w:pPr>
        <w:pStyle w:val="Bibliography"/>
      </w:pPr>
      <w:bookmarkStart w:id="917" w:name="X17276a133a8adb92cea0147257902c4ab63c190"/>
      <w:bookmarkEnd w:id="915"/>
      <w:del w:id="918" w:author="Diego Pires Ferraz Da Trindade" w:date="2022-11-28T18:06:00Z">
        <w:r>
          <w:delText>78</w:delText>
        </w:r>
      </w:del>
      <w:ins w:id="919" w:author="Diego Pires Ferraz Da Trindade" w:date="2022-11-28T18:06:00Z">
        <w:r w:rsidR="002734C0">
          <w:t>88</w:t>
        </w:r>
      </w:ins>
      <w:r w:rsidR="002734C0">
        <w:t xml:space="preserve">. Birks HJB. 2014 Challenges in the presentation and analysis of plant-macrofossil stratigraphical data. </w:t>
      </w:r>
      <w:r w:rsidR="002734C0">
        <w:rPr>
          <w:i/>
        </w:rPr>
        <w:t xml:space="preserve">Vegetation History and </w:t>
      </w:r>
      <w:proofErr w:type="spellStart"/>
      <w:r w:rsidR="002734C0">
        <w:rPr>
          <w:i/>
        </w:rPr>
        <w:t>Archaeobotany</w:t>
      </w:r>
      <w:proofErr w:type="spellEnd"/>
      <w:r w:rsidR="002734C0">
        <w:t xml:space="preserve"> </w:t>
      </w:r>
      <w:r w:rsidR="002734C0">
        <w:rPr>
          <w:b/>
        </w:rPr>
        <w:t>23</w:t>
      </w:r>
      <w:r w:rsidR="002734C0">
        <w:t>, 309–330. (doi:</w:t>
      </w:r>
      <w:hyperlink r:id="rId54">
        <w:r w:rsidR="002734C0">
          <w:rPr>
            <w:rStyle w:val="Hyperlink"/>
          </w:rPr>
          <w:t>10.1007/s00334-013-0430-2</w:t>
        </w:r>
      </w:hyperlink>
      <w:r w:rsidR="002734C0">
        <w:t>)</w:t>
      </w:r>
    </w:p>
    <w:p w14:paraId="1D55652B" w14:textId="64A68D33" w:rsidR="0059667D" w:rsidRDefault="00A102A2">
      <w:pPr>
        <w:pStyle w:val="Bibliography"/>
      </w:pPr>
      <w:bookmarkStart w:id="920" w:name="ref-birks2019"/>
      <w:bookmarkEnd w:id="917"/>
      <w:del w:id="921" w:author="Diego Pires Ferraz Da Trindade" w:date="2022-11-28T18:06:00Z">
        <w:r>
          <w:delText>79</w:delText>
        </w:r>
      </w:del>
      <w:ins w:id="922" w:author="Diego Pires Ferraz Da Trindade" w:date="2022-11-28T18:06:00Z">
        <w:r w:rsidR="002734C0">
          <w:t>89</w:t>
        </w:r>
      </w:ins>
      <w:r w:rsidR="002734C0">
        <w:t xml:space="preserve">. Birks HJB. 2019 Contributions of Quaternary botany to modern ecology and biogeography. </w:t>
      </w:r>
      <w:r w:rsidR="002734C0">
        <w:rPr>
          <w:i/>
        </w:rPr>
        <w:t>Plant Ecology &amp; Diversity</w:t>
      </w:r>
      <w:r w:rsidR="002734C0">
        <w:t xml:space="preserve"> </w:t>
      </w:r>
      <w:r w:rsidR="002734C0">
        <w:rPr>
          <w:b/>
        </w:rPr>
        <w:t>12</w:t>
      </w:r>
      <w:r w:rsidR="002734C0">
        <w:t>, 189–385. (doi:</w:t>
      </w:r>
      <w:hyperlink r:id="rId55">
        <w:r w:rsidR="002734C0">
          <w:rPr>
            <w:rStyle w:val="Hyperlink"/>
          </w:rPr>
          <w:t>10.1080/17550874.2019.1646831</w:t>
        </w:r>
      </w:hyperlink>
      <w:r w:rsidR="002734C0">
        <w:t>)</w:t>
      </w:r>
    </w:p>
    <w:p w14:paraId="7016EB99" w14:textId="2D57B4BA" w:rsidR="0059667D" w:rsidRDefault="00A102A2">
      <w:pPr>
        <w:pStyle w:val="Bibliography"/>
      </w:pPr>
      <w:bookmarkStart w:id="923" w:name="ref-hang2020"/>
      <w:bookmarkEnd w:id="920"/>
      <w:del w:id="924" w:author="Diego Pires Ferraz Da Trindade" w:date="2022-11-28T18:06:00Z">
        <w:r>
          <w:delText>80</w:delText>
        </w:r>
      </w:del>
      <w:ins w:id="925" w:author="Diego Pires Ferraz Da Trindade" w:date="2022-11-28T18:06:00Z">
        <w:r w:rsidR="002734C0">
          <w:t>90</w:t>
        </w:r>
      </w:ins>
      <w:r w:rsidR="002734C0">
        <w:t xml:space="preserve">. Hang T, </w:t>
      </w:r>
      <w:proofErr w:type="spellStart"/>
      <w:r w:rsidR="002734C0">
        <w:t>Heinsalu</w:t>
      </w:r>
      <w:proofErr w:type="spellEnd"/>
      <w:r w:rsidR="002734C0">
        <w:t xml:space="preserve"> A, </w:t>
      </w:r>
      <w:proofErr w:type="spellStart"/>
      <w:r w:rsidR="002734C0">
        <w:t>Kriiska</w:t>
      </w:r>
      <w:proofErr w:type="spellEnd"/>
      <w:r w:rsidR="002734C0">
        <w:t xml:space="preserve"> A, </w:t>
      </w:r>
      <w:proofErr w:type="spellStart"/>
      <w:r w:rsidR="002734C0">
        <w:t>Poska</w:t>
      </w:r>
      <w:proofErr w:type="spellEnd"/>
      <w:r w:rsidR="002734C0">
        <w:t xml:space="preserve"> A, </w:t>
      </w:r>
      <w:proofErr w:type="spellStart"/>
      <w:r w:rsidR="002734C0">
        <w:t>Vassiljev</w:t>
      </w:r>
      <w:proofErr w:type="spellEnd"/>
      <w:r w:rsidR="002734C0">
        <w:t xml:space="preserve"> J, </w:t>
      </w:r>
      <w:proofErr w:type="spellStart"/>
      <w:r w:rsidR="002734C0">
        <w:t>Veski</w:t>
      </w:r>
      <w:proofErr w:type="spellEnd"/>
      <w:r w:rsidR="002734C0">
        <w:t xml:space="preserve"> S. 2020 A new formal subdivision of the </w:t>
      </w:r>
      <w:del w:id="926" w:author="Diego Pires Ferraz Da Trindade" w:date="2022-11-28T18:06:00Z">
        <w:r w:rsidR="00EF71FA">
          <w:delText>H</w:delText>
        </w:r>
        <w:r>
          <w:delText>olocene</w:delText>
        </w:r>
      </w:del>
      <w:proofErr w:type="spellStart"/>
      <w:ins w:id="927" w:author="Diego Pires Ferraz Da Trindade" w:date="2022-11-28T18:06:00Z">
        <w:r w:rsidR="002734C0">
          <w:t>holocene</w:t>
        </w:r>
      </w:ins>
      <w:proofErr w:type="spellEnd"/>
      <w:r w:rsidR="002734C0">
        <w:t xml:space="preserve"> series/epoch in Estonia. </w:t>
      </w:r>
      <w:r w:rsidR="002734C0">
        <w:rPr>
          <w:i/>
        </w:rPr>
        <w:t>Estonian Journal of Earth Sciences</w:t>
      </w:r>
      <w:r w:rsidR="002734C0">
        <w:t xml:space="preserve"> </w:t>
      </w:r>
      <w:r w:rsidR="002734C0">
        <w:rPr>
          <w:b/>
        </w:rPr>
        <w:t>69</w:t>
      </w:r>
      <w:r w:rsidR="002734C0">
        <w:t>, 269. (doi:</w:t>
      </w:r>
      <w:hyperlink r:id="rId56">
        <w:r w:rsidR="002734C0">
          <w:rPr>
            <w:rStyle w:val="Hyperlink"/>
          </w:rPr>
          <w:t>10.3176/earth.2020.15</w:t>
        </w:r>
      </w:hyperlink>
      <w:r w:rsidR="002734C0">
        <w:t>)</w:t>
      </w:r>
    </w:p>
    <w:p w14:paraId="3A5949A3" w14:textId="18BD01C3" w:rsidR="0059667D" w:rsidRDefault="00A102A2">
      <w:pPr>
        <w:pStyle w:val="Bibliography"/>
      </w:pPr>
      <w:bookmarkStart w:id="928" w:name="ref-VeskiVegetationhistoryhuman1998"/>
      <w:bookmarkEnd w:id="923"/>
      <w:del w:id="929" w:author="Diego Pires Ferraz Da Trindade" w:date="2022-11-28T18:06:00Z">
        <w:r>
          <w:delText>81</w:delText>
        </w:r>
      </w:del>
      <w:ins w:id="930" w:author="Diego Pires Ferraz Da Trindade" w:date="2022-11-28T18:06:00Z">
        <w:r w:rsidR="002734C0">
          <w:t>91</w:t>
        </w:r>
      </w:ins>
      <w:r w:rsidR="002734C0">
        <w:t xml:space="preserve">. </w:t>
      </w:r>
      <w:proofErr w:type="spellStart"/>
      <w:r w:rsidR="002734C0">
        <w:t>Veski</w:t>
      </w:r>
      <w:proofErr w:type="spellEnd"/>
      <w:r w:rsidR="002734C0">
        <w:t xml:space="preserve"> S. 1998 Vegetation history, human impact and </w:t>
      </w:r>
      <w:proofErr w:type="spellStart"/>
      <w:r w:rsidR="002734C0">
        <w:t>palaeogeography</w:t>
      </w:r>
      <w:proofErr w:type="spellEnd"/>
      <w:r w:rsidR="002734C0">
        <w:t xml:space="preserve"> of West Estonia : Pollen analytical studies of lake and bog sediments. </w:t>
      </w:r>
    </w:p>
    <w:p w14:paraId="0E6AD234" w14:textId="25F9668A" w:rsidR="0059667D" w:rsidRDefault="00A102A2">
      <w:pPr>
        <w:pStyle w:val="Bibliography"/>
      </w:pPr>
      <w:bookmarkStart w:id="931" w:name="ref-BrownPaleoClimhighspatial2018"/>
      <w:bookmarkEnd w:id="928"/>
      <w:del w:id="932" w:author="Diego Pires Ferraz Da Trindade" w:date="2022-11-28T18:06:00Z">
        <w:r>
          <w:delText>82</w:delText>
        </w:r>
      </w:del>
      <w:ins w:id="933" w:author="Diego Pires Ferraz Da Trindade" w:date="2022-11-28T18:06:00Z">
        <w:r w:rsidR="002734C0">
          <w:t>92</w:t>
        </w:r>
      </w:ins>
      <w:r w:rsidR="002734C0">
        <w:t xml:space="preserve">. Brown JL, Hill DJ, Dolan AM, Carnaval AC, Haywood AM. 2018 </w:t>
      </w:r>
      <w:proofErr w:type="spellStart"/>
      <w:r w:rsidR="002734C0">
        <w:t>PaleoClim</w:t>
      </w:r>
      <w:proofErr w:type="spellEnd"/>
      <w:r w:rsidR="002734C0">
        <w:t xml:space="preserve">, high spatial resolution paleoclimate surfaces for global land areas. </w:t>
      </w:r>
      <w:r w:rsidR="002734C0">
        <w:rPr>
          <w:i/>
        </w:rPr>
        <w:t>Scientific Data</w:t>
      </w:r>
      <w:r w:rsidR="002734C0">
        <w:t xml:space="preserve"> </w:t>
      </w:r>
      <w:r w:rsidR="002734C0">
        <w:rPr>
          <w:b/>
        </w:rPr>
        <w:t>5</w:t>
      </w:r>
      <w:r w:rsidR="002734C0">
        <w:t>, 180254. (doi:</w:t>
      </w:r>
      <w:hyperlink r:id="rId57">
        <w:r w:rsidR="002734C0">
          <w:rPr>
            <w:rStyle w:val="Hyperlink"/>
          </w:rPr>
          <w:t>10.1038/sdata.2018.254</w:t>
        </w:r>
      </w:hyperlink>
      <w:r w:rsidR="002734C0">
        <w:t>)</w:t>
      </w:r>
    </w:p>
    <w:p w14:paraId="330EBC27" w14:textId="6BDF87A8" w:rsidR="0059667D" w:rsidRDefault="00A102A2">
      <w:pPr>
        <w:pStyle w:val="Bibliography"/>
      </w:pPr>
      <w:bookmarkStart w:id="934" w:name="Xdf4e9bc4d2e4588b84d33d39f251b0ab4b3eddd"/>
      <w:bookmarkEnd w:id="931"/>
      <w:del w:id="935" w:author="Diego Pires Ferraz Da Trindade" w:date="2022-11-28T18:06:00Z">
        <w:r>
          <w:lastRenderedPageBreak/>
          <w:delText>83</w:delText>
        </w:r>
      </w:del>
      <w:ins w:id="936" w:author="Diego Pires Ferraz Da Trindade" w:date="2022-11-28T18:06:00Z">
        <w:r w:rsidR="002734C0">
          <w:t>93</w:t>
        </w:r>
      </w:ins>
      <w:r w:rsidR="002734C0">
        <w:t xml:space="preserve">. Klein </w:t>
      </w:r>
      <w:proofErr w:type="spellStart"/>
      <w:r w:rsidR="002734C0">
        <w:t>Goldewijk</w:t>
      </w:r>
      <w:proofErr w:type="spellEnd"/>
      <w:r w:rsidR="002734C0">
        <w:t xml:space="preserve"> K, </w:t>
      </w:r>
      <w:proofErr w:type="spellStart"/>
      <w:r w:rsidR="002734C0">
        <w:t>Beusen</w:t>
      </w:r>
      <w:proofErr w:type="spellEnd"/>
      <w:r w:rsidR="002734C0">
        <w:t xml:space="preserve"> A, </w:t>
      </w:r>
      <w:proofErr w:type="spellStart"/>
      <w:r w:rsidR="002734C0">
        <w:t>Drecht</w:t>
      </w:r>
      <w:proofErr w:type="spellEnd"/>
      <w:r w:rsidR="002734C0">
        <w:t xml:space="preserve"> G van, Vos M de. 2011 The HYDE 3.1 spatially explicit database of human-induced global land-use change over the past 12,000 years. </w:t>
      </w:r>
      <w:r w:rsidR="002734C0">
        <w:rPr>
          <w:i/>
        </w:rPr>
        <w:t>Global Ecology and Biogeography</w:t>
      </w:r>
      <w:r w:rsidR="002734C0">
        <w:t xml:space="preserve"> </w:t>
      </w:r>
      <w:r w:rsidR="002734C0">
        <w:rPr>
          <w:b/>
        </w:rPr>
        <w:t>20</w:t>
      </w:r>
      <w:r w:rsidR="002734C0">
        <w:t>, 73–86. (doi:</w:t>
      </w:r>
      <w:hyperlink r:id="rId58">
        <w:r w:rsidR="002734C0">
          <w:rPr>
            <w:rStyle w:val="Hyperlink"/>
          </w:rPr>
          <w:t>10.1111/j.1466-8238.2010.00587.x</w:t>
        </w:r>
      </w:hyperlink>
      <w:r w:rsidR="002734C0">
        <w:t>)</w:t>
      </w:r>
    </w:p>
    <w:p w14:paraId="79643BD4" w14:textId="77777777" w:rsidR="00A102A2" w:rsidRDefault="00A102A2" w:rsidP="00A102A2">
      <w:pPr>
        <w:pStyle w:val="Heading1"/>
        <w:rPr>
          <w:del w:id="937" w:author="Diego Pires Ferraz Da Trindade" w:date="2022-11-28T18:06:00Z"/>
        </w:rPr>
      </w:pPr>
      <w:del w:id="938" w:author="Diego Pires Ferraz Da Trindade" w:date="2022-11-28T18:06:00Z">
        <w:r>
          <w:delText>Acknowledgements</w:delText>
        </w:r>
      </w:del>
    </w:p>
    <w:p w14:paraId="2B3A91AD" w14:textId="1C283F6A" w:rsidR="00120E7E" w:rsidRDefault="008F277C">
      <w:pPr>
        <w:pStyle w:val="Bibliography"/>
        <w:rPr>
          <w:ins w:id="939" w:author="Diego Pires Ferraz Da Trindade" w:date="2022-11-28T18:06:00Z"/>
        </w:rPr>
      </w:pPr>
      <w:ins w:id="940" w:author="Diego Pires Ferraz Da Trindade" w:date="2022-11-28T18:06:00Z">
        <w:r>
          <w:rPr>
            <w:lang w:val="pt-BR"/>
          </w:rPr>
          <w:t xml:space="preserve">94. </w:t>
        </w:r>
        <w:r w:rsidRPr="008F277C">
          <w:rPr>
            <w:lang w:val="pt-BR"/>
          </w:rPr>
          <w:t xml:space="preserve">Trindade DPF, Carmona CP, Reitalu T, Pärtel M. 2022. </w:t>
        </w:r>
        <w:r>
          <w:t xml:space="preserve">Data from: </w:t>
        </w:r>
        <w:r w:rsidRPr="008F277C">
          <w:t>Observed and dark diversity dynamics over millennial time scales: fast-life history traits linked to expansion lags of plants in Northern Europe</w:t>
        </w:r>
        <w:r w:rsidR="008763F0">
          <w:t xml:space="preserve">, </w:t>
        </w:r>
        <w:r w:rsidR="008763F0" w:rsidRPr="008763F0">
          <w:t>Dryad, Dataset</w:t>
        </w:r>
        <w:r w:rsidR="008763F0">
          <w:t xml:space="preserve">, </w:t>
        </w:r>
        <w:r w:rsidRPr="008F277C">
          <w:t>https://doi.org/10.5061/dryad.tqjq2bw3j</w:t>
        </w:r>
      </w:ins>
    </w:p>
    <w:bookmarkEnd w:id="496"/>
    <w:bookmarkEnd w:id="934"/>
    <w:p w14:paraId="7103BAAE" w14:textId="77777777" w:rsidR="00A102A2" w:rsidRDefault="002734C0" w:rsidP="00A476FB">
      <w:pPr>
        <w:pStyle w:val="FirstParagraph"/>
        <w:rPr>
          <w:del w:id="941" w:author="Diego Pires Ferraz Da Trindade" w:date="2022-11-28T18:06:00Z"/>
        </w:rPr>
      </w:pPr>
      <w:moveFromRangeStart w:id="942" w:author="Diego Pires Ferraz Da Trindade" w:date="2022-11-28T18:06:00Z" w:name="move120551200"/>
      <w:moveFrom w:id="943" w:author="Diego Pires Ferraz Da Trindade" w:date="2022-11-28T18:06:00Z">
        <w:r>
          <w:t xml:space="preserve">We thank the data contributors of original data to the Neotoma Paleoecology Database, as well as Siim Veski and Anneli Poska for the availability of pollen data. </w:t>
        </w:r>
      </w:moveFrom>
      <w:moveFromRangeEnd w:id="942"/>
      <w:del w:id="944" w:author="Diego Pires Ferraz Da Trindade" w:date="2022-11-28T18:06:00Z">
        <w:r w:rsidR="00A102A2">
          <w:delText>This study was financially supported by the Estonian Research Council (PRG609, PSG293) and the European Regional Development Fund (Centre of Excellence EcolChange).</w:delText>
        </w:r>
        <w:r w:rsidR="00A102A2">
          <w:br w:type="page"/>
        </w:r>
      </w:del>
    </w:p>
    <w:p w14:paraId="030177A4" w14:textId="77777777" w:rsidR="0059667D" w:rsidRDefault="002734C0">
      <w:pPr>
        <w:pStyle w:val="Heading1"/>
        <w:rPr>
          <w:moveFrom w:id="945" w:author="Diego Pires Ferraz Da Trindade" w:date="2022-11-28T18:06:00Z"/>
        </w:rPr>
      </w:pPr>
      <w:moveFromRangeStart w:id="946" w:author="Diego Pires Ferraz Da Trindade" w:date="2022-11-28T18:06:00Z" w:name="move120551201"/>
      <w:moveFrom w:id="947" w:author="Diego Pires Ferraz Da Trindade" w:date="2022-11-28T18:06:00Z">
        <w:r>
          <w:lastRenderedPageBreak/>
          <w:t>Figures</w:t>
        </w:r>
      </w:moveFrom>
    </w:p>
    <w:moveFromRangeEnd w:id="946"/>
    <w:p w14:paraId="6A57875F" w14:textId="77777777" w:rsidR="00ED2A7C" w:rsidRDefault="006458FB">
      <w:pPr>
        <w:pStyle w:val="CaptionedFigure"/>
        <w:rPr>
          <w:del w:id="948" w:author="Diego Pires Ferraz Da Trindade" w:date="2022-11-28T18:06:00Z"/>
        </w:rPr>
      </w:pPr>
      <w:del w:id="949" w:author="Diego Pires Ferraz Da Trindade" w:date="2022-11-28T18:06:00Z">
        <w:r>
          <w:rPr>
            <w:noProof/>
          </w:rPr>
          <w:drawing>
            <wp:inline distT="0" distB="0" distL="0" distR="0" wp14:anchorId="5387751B" wp14:editId="0EA46C92">
              <wp:extent cx="5972810" cy="6894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2810" cy="6894195"/>
                      </a:xfrm>
                      <a:prstGeom prst="rect">
                        <a:avLst/>
                      </a:prstGeom>
                      <a:noFill/>
                      <a:ln>
                        <a:noFill/>
                      </a:ln>
                    </pic:spPr>
                  </pic:pic>
                </a:graphicData>
              </a:graphic>
            </wp:inline>
          </w:drawing>
        </w:r>
      </w:del>
    </w:p>
    <w:p w14:paraId="7D3B5C5E" w14:textId="77777777" w:rsidR="00ED2A7C" w:rsidRDefault="004A0B8A">
      <w:pPr>
        <w:pStyle w:val="ImageCaption"/>
        <w:rPr>
          <w:del w:id="950" w:author="Diego Pires Ferraz Da Trindade" w:date="2022-11-28T18:06:00Z"/>
        </w:rPr>
      </w:pPr>
      <w:del w:id="951" w:author="Diego Pires Ferraz Da Trindade" w:date="2022-11-28T18:06:00Z">
        <w:r>
          <w:rPr>
            <w:i/>
          </w:rPr>
          <w:delText>Fig</w:delText>
        </w:r>
        <w:r w:rsidR="00E9183A">
          <w:rPr>
            <w:i/>
          </w:rPr>
          <w:delText>.</w:delText>
        </w:r>
        <w:r>
          <w:delText xml:space="preserve"> </w:delText>
        </w:r>
        <w:r>
          <w:rPr>
            <w:i/>
          </w:rPr>
          <w:delText>1.</w:delText>
        </w:r>
      </w:del>
      <w:moveFromRangeStart w:id="952" w:author="Diego Pires Ferraz Da Trindade" w:date="2022-11-28T18:06:00Z" w:name="move120551202"/>
      <w:moveFrom w:id="953" w:author="Diego Pires Ferraz Da Trindade" w:date="2022-11-28T18:06:00Z">
        <w:r w:rsidR="002734C0">
          <w:rPr>
            <w:i/>
          </w:rPr>
          <w:t xml:space="preserve">  </w:t>
        </w:r>
        <w:r w:rsidR="002734C0">
          <w:t xml:space="preserve"> Conceptual figure depicting how climate, human impact, vegetation dynamics and the functional space of plants changed over the past 14500 years in Northern Europe. Different time </w:t>
        </w:r>
        <w:r w:rsidR="002734C0">
          <w:lastRenderedPageBreak/>
          <w:t>periods are depicted with different colours: Late Glacial (in blue); Early Holocene (in green); Mid Holocene (in red); Late Holocene (in yellow). Over time, different climatic (warming period and climatic optimum) and starting point of major human impacts (first traces of humans, beginning of agriculture, increasing population density and modern period), as well as vegetation dynamics are depicted and were reported in different palaeocological studies in NE Europe [</w:t>
        </w:r>
      </w:moveFrom>
      <w:moveFromRangeEnd w:id="952"/>
      <w:del w:id="954" w:author="Diego Pires Ferraz Da Trindade" w:date="2022-11-28T18:06:00Z">
        <w:r w:rsidR="005375CC">
          <w:fldChar w:fldCharType="begin"/>
        </w:r>
        <w:r w:rsidR="005375CC">
          <w:delInstrText xml:space="preserve"> HYPERLINK \l "ref-poskaReflectionsPreEarlyagrarian2004" \h </w:delInstrText>
        </w:r>
        <w:r w:rsidR="005375CC">
          <w:fldChar w:fldCharType="separate"/>
        </w:r>
        <w:r>
          <w:rPr>
            <w:rStyle w:val="Hyperlink"/>
          </w:rPr>
          <w:delText>44</w:delText>
        </w:r>
        <w:r w:rsidR="005375CC">
          <w:rPr>
            <w:rStyle w:val="Hyperlink"/>
          </w:rPr>
          <w:fldChar w:fldCharType="end"/>
        </w:r>
        <w:r>
          <w:delText>,</w:delText>
        </w:r>
        <w:r w:rsidR="005375CC">
          <w:fldChar w:fldCharType="begin"/>
        </w:r>
        <w:r w:rsidR="005375CC">
          <w:delInstrText xml:space="preserve"> HYPERLINK \l "ref-hang2020" \h </w:delInstrText>
        </w:r>
        <w:r w:rsidR="005375CC">
          <w:fldChar w:fldCharType="separate"/>
        </w:r>
        <w:r>
          <w:rPr>
            <w:rStyle w:val="Hyperlink"/>
          </w:rPr>
          <w:delText>80</w:delText>
        </w:r>
        <w:r w:rsidR="005375CC">
          <w:rPr>
            <w:rStyle w:val="Hyperlink"/>
          </w:rPr>
          <w:fldChar w:fldCharType="end"/>
        </w:r>
        <w:r>
          <w:delText xml:space="preserve">]. Bottom panel represents the functional space occupied by taxa in observed and dark diversity (yellow and </w:delText>
        </w:r>
        <w:r w:rsidR="00EA288E">
          <w:delText>blue</w:delText>
        </w:r>
        <w:r>
          <w:delText xml:space="preserve"> area and points, respectively) in a single site [</w:delText>
        </w:r>
        <w:r w:rsidR="005375CC">
          <w:fldChar w:fldCharType="begin"/>
        </w:r>
        <w:r w:rsidR="005375CC">
          <w:delInstrText xml:space="preserve"> HYPERLINK \l "ref-VeskiVegetationhistoryhuman1998" \h </w:delInstrText>
        </w:r>
        <w:r w:rsidR="005375CC">
          <w:fldChar w:fldCharType="separate"/>
        </w:r>
        <w:r>
          <w:rPr>
            <w:rStyle w:val="Hyperlink"/>
          </w:rPr>
          <w:delText>81</w:delText>
        </w:r>
        <w:r w:rsidR="005375CC">
          <w:rPr>
            <w:rStyle w:val="Hyperlink"/>
          </w:rPr>
          <w:fldChar w:fldCharType="end"/>
        </w:r>
        <w:r>
          <w:delText xml:space="preserve">] over three different periods (Early Holocene, Mid Holocene and Late Holocene). </w:delText>
        </w:r>
      </w:del>
      <w:moveFromRangeStart w:id="955" w:author="Diego Pires Ferraz Da Trindade" w:date="2022-11-28T18:06:00Z" w:name="move120551203"/>
      <w:moveFrom w:id="956" w:author="Diego Pires Ferraz Da Trindade" w:date="2022-11-28T18:06:00Z">
        <w:r w:rsidR="002734C0">
          <w:t>The functional space is represented by a PCA (two axis), in which the first axis was composed by taxa (points on the graphs) ranging from high stature and seed weight to the opposite traits values and the second axis ranging from small to large leaves. Since dark diversity is defined as the set of species suitable but locally absent, we calculated the functional dark diversity as the area of suitable but locally absent trait space (only the area not overlapping with observed trait space - blue area). Temperature trend (GAM fit line in red and 95% confidence interval - shaded area) was retrieved from PaleoClim [</w:t>
        </w:r>
      </w:moveFrom>
      <w:moveFromRangeEnd w:id="955"/>
      <w:del w:id="957" w:author="Diego Pires Ferraz Da Trindade" w:date="2022-11-28T18:06:00Z">
        <w:r w:rsidR="005375CC">
          <w:fldChar w:fldCharType="begin"/>
        </w:r>
        <w:r w:rsidR="005375CC">
          <w:delInstrText xml:space="preserve"> HYPERLINK \l "ref-BrownPaleoClimhighspatial2018" \h </w:delInstrText>
        </w:r>
        <w:r w:rsidR="005375CC">
          <w:fldChar w:fldCharType="separate"/>
        </w:r>
        <w:r>
          <w:rPr>
            <w:rStyle w:val="Hyperlink"/>
          </w:rPr>
          <w:delText>82</w:delText>
        </w:r>
        <w:r w:rsidR="005375CC">
          <w:rPr>
            <w:rStyle w:val="Hyperlink"/>
          </w:rPr>
          <w:fldChar w:fldCharType="end"/>
        </w:r>
        <w:r>
          <w:delText>] and further calculated as the difference of July temperature of each year from pre-industrial July temperature mean. Human population trend (in blue) was retrieved from the Hyde dataset [</w:delText>
        </w:r>
        <w:r w:rsidR="005375CC">
          <w:fldChar w:fldCharType="begin"/>
        </w:r>
        <w:r w:rsidR="005375CC">
          <w:delInstrText xml:space="preserve"> HYPERLINK \l "Xdf4e9bc4d2e4588b84d33d39f251b0ab4b3eddd" \h </w:delInstrText>
        </w:r>
        <w:r w:rsidR="005375CC">
          <w:fldChar w:fldCharType="separate"/>
        </w:r>
        <w:r>
          <w:rPr>
            <w:rStyle w:val="Hyperlink"/>
          </w:rPr>
          <w:delText>83</w:delText>
        </w:r>
        <w:r w:rsidR="005375CC">
          <w:rPr>
            <w:rStyle w:val="Hyperlink"/>
          </w:rPr>
          <w:fldChar w:fldCharType="end"/>
        </w:r>
        <w:r>
          <w:delText>] and depicts human population estimates (inhabitants/grid cell (10km) - log transformed).</w:delText>
        </w:r>
      </w:del>
    </w:p>
    <w:p w14:paraId="69538A71" w14:textId="77777777" w:rsidR="00ED2A7C" w:rsidRDefault="004A0B8A">
      <w:pPr>
        <w:pStyle w:val="CaptionedFigure"/>
        <w:rPr>
          <w:del w:id="958" w:author="Diego Pires Ferraz Da Trindade" w:date="2022-11-28T18:06:00Z"/>
        </w:rPr>
      </w:pPr>
      <w:del w:id="959" w:author="Diego Pires Ferraz Da Trindade" w:date="2022-11-28T18:06:00Z">
        <w:r>
          <w:rPr>
            <w:noProof/>
          </w:rPr>
          <w:lastRenderedPageBreak/>
          <w:drawing>
            <wp:inline distT="0" distB="0" distL="0" distR="0" wp14:anchorId="387FE39A" wp14:editId="1D4B5726">
              <wp:extent cx="5969000" cy="5222875"/>
              <wp:effectExtent l="0" t="0" r="0" b="0"/>
              <wp:docPr id="2" name="Picture" descr="Figure 2.   Number of taxa (A), functional space (B) in both observed and dark diversity, as well as taxonomic and functional completeness (C, D) of sites in NE Europe over the past 14500 years (cal. yr BP). Lines represent the fits of GAM and shaded areas the 95% confidence intervals"/>
              <wp:cNvGraphicFramePr/>
              <a:graphic xmlns:a="http://schemas.openxmlformats.org/drawingml/2006/main">
                <a:graphicData uri="http://schemas.openxmlformats.org/drawingml/2006/picture">
                  <pic:pic xmlns:pic="http://schemas.openxmlformats.org/drawingml/2006/picture">
                    <pic:nvPicPr>
                      <pic:cNvPr id="0" name="Picture" descr="../figures/fig_pollen.png"/>
                      <pic:cNvPicPr>
                        <a:picLocks noChangeAspect="1" noChangeArrowheads="1"/>
                      </pic:cNvPicPr>
                    </pic:nvPicPr>
                    <pic:blipFill>
                      <a:blip r:embed="rId60"/>
                      <a:stretch>
                        <a:fillRect/>
                      </a:stretch>
                    </pic:blipFill>
                    <pic:spPr bwMode="auto">
                      <a:xfrm>
                        <a:off x="0" y="0"/>
                        <a:ext cx="5969000" cy="5222875"/>
                      </a:xfrm>
                      <a:prstGeom prst="rect">
                        <a:avLst/>
                      </a:prstGeom>
                      <a:noFill/>
                      <a:ln w="9525">
                        <a:noFill/>
                        <a:headEnd/>
                        <a:tailEnd/>
                      </a:ln>
                    </pic:spPr>
                  </pic:pic>
                </a:graphicData>
              </a:graphic>
            </wp:inline>
          </w:drawing>
        </w:r>
      </w:del>
    </w:p>
    <w:p w14:paraId="3856CB97" w14:textId="77777777" w:rsidR="00ED2A7C" w:rsidRDefault="004A0B8A">
      <w:pPr>
        <w:pStyle w:val="ImageCaption"/>
        <w:rPr>
          <w:del w:id="960" w:author="Diego Pires Ferraz Da Trindade" w:date="2022-11-28T18:06:00Z"/>
        </w:rPr>
      </w:pPr>
      <w:del w:id="961" w:author="Diego Pires Ferraz Da Trindade" w:date="2022-11-28T18:06:00Z">
        <w:r>
          <w:rPr>
            <w:i/>
          </w:rPr>
          <w:delText>Fig</w:delText>
        </w:r>
        <w:r w:rsidR="00E9183A">
          <w:rPr>
            <w:i/>
          </w:rPr>
          <w:delText>.</w:delText>
        </w:r>
        <w:r>
          <w:delText xml:space="preserve"> </w:delText>
        </w:r>
        <w:r>
          <w:rPr>
            <w:i/>
          </w:rPr>
          <w:delText>2.</w:delText>
        </w:r>
      </w:del>
      <w:moveFromRangeStart w:id="962" w:author="Diego Pires Ferraz Da Trindade" w:date="2022-11-28T18:06:00Z" w:name="move120551204"/>
      <w:moveFrom w:id="963" w:author="Diego Pires Ferraz Da Trindade" w:date="2022-11-28T18:06:00Z">
        <w:r w:rsidR="002734C0">
          <w:rPr>
            <w:i/>
          </w:rPr>
          <w:t xml:space="preserve">  </w:t>
        </w:r>
        <w:r w:rsidR="002734C0">
          <w:t xml:space="preserve"> Number of taxa (A), functional space (B) in both observed and dark diversity, as well as taxonomic and functional completeness (C, D) of sites in NE Europe over the past 14500 years (cal. yr BP). Lines represent the fits of GAM and shaded areas the 95% confidence intervals</w:t>
        </w:r>
      </w:moveFrom>
      <w:moveFromRangeEnd w:id="962"/>
      <w:del w:id="964" w:author="Diego Pires Ferraz Da Trindade" w:date="2022-11-28T18:06:00Z">
        <w:r w:rsidR="00E94BDB">
          <w:delText>.</w:delText>
        </w:r>
      </w:del>
    </w:p>
    <w:p w14:paraId="74CD36B2" w14:textId="77777777" w:rsidR="00ED2A7C" w:rsidRDefault="004A0B8A">
      <w:pPr>
        <w:pStyle w:val="CaptionedFigure"/>
        <w:rPr>
          <w:del w:id="965" w:author="Diego Pires Ferraz Da Trindade" w:date="2022-11-28T18:06:00Z"/>
        </w:rPr>
      </w:pPr>
      <w:del w:id="966" w:author="Diego Pires Ferraz Da Trindade" w:date="2022-11-28T18:06:00Z">
        <w:r>
          <w:rPr>
            <w:noProof/>
          </w:rPr>
          <w:lastRenderedPageBreak/>
          <w:drawing>
            <wp:inline distT="0" distB="0" distL="0" distR="0" wp14:anchorId="595CB827" wp14:editId="5511A3C8">
              <wp:extent cx="5969000" cy="3511176"/>
              <wp:effectExtent l="0" t="0" r="0" b="0"/>
              <wp:docPr id="3" name="Picture" descr="Figure 3.   Mean trait values for observed and dark diversity in NE Europe over the past 14500 years (cal. yr BP). First PCA axis depicts height, seed mass and clonality values, whereas second PCA axis (B) depicts specific leaf area values (SLA) and pollination syndrome. Lines represent the fits of GAM and shaded areas the 95% confidence intervals"/>
              <wp:cNvGraphicFramePr/>
              <a:graphic xmlns:a="http://schemas.openxmlformats.org/drawingml/2006/main">
                <a:graphicData uri="http://schemas.openxmlformats.org/drawingml/2006/picture">
                  <pic:pic xmlns:pic="http://schemas.openxmlformats.org/drawingml/2006/picture">
                    <pic:nvPicPr>
                      <pic:cNvPr id="0" name="Picture" descr="../figures/fig_mean_trait.png"/>
                      <pic:cNvPicPr>
                        <a:picLocks noChangeAspect="1" noChangeArrowheads="1"/>
                      </pic:cNvPicPr>
                    </pic:nvPicPr>
                    <pic:blipFill>
                      <a:blip r:embed="rId61"/>
                      <a:stretch>
                        <a:fillRect/>
                      </a:stretch>
                    </pic:blipFill>
                    <pic:spPr bwMode="auto">
                      <a:xfrm>
                        <a:off x="0" y="0"/>
                        <a:ext cx="5969000" cy="3511176"/>
                      </a:xfrm>
                      <a:prstGeom prst="rect">
                        <a:avLst/>
                      </a:prstGeom>
                      <a:noFill/>
                      <a:ln w="9525">
                        <a:noFill/>
                        <a:headEnd/>
                        <a:tailEnd/>
                      </a:ln>
                    </pic:spPr>
                  </pic:pic>
                </a:graphicData>
              </a:graphic>
            </wp:inline>
          </w:drawing>
        </w:r>
      </w:del>
    </w:p>
    <w:p w14:paraId="3859471B" w14:textId="4399ACD5" w:rsidR="002734C0" w:rsidRDefault="004A0B8A">
      <w:pPr>
        <w:pPrChange w:id="967" w:author="Diego Pires Ferraz Da Trindade" w:date="2022-11-28T18:06:00Z">
          <w:pPr>
            <w:pStyle w:val="ImageCaption"/>
          </w:pPr>
        </w:pPrChange>
      </w:pPr>
      <w:del w:id="968" w:author="Diego Pires Ferraz Da Trindade" w:date="2022-11-28T18:06:00Z">
        <w:r>
          <w:rPr>
            <w:i/>
          </w:rPr>
          <w:delText>Fig</w:delText>
        </w:r>
        <w:r w:rsidR="00E9183A">
          <w:rPr>
            <w:i/>
          </w:rPr>
          <w:delText>.</w:delText>
        </w:r>
        <w:r>
          <w:delText xml:space="preserve"> </w:delText>
        </w:r>
        <w:r>
          <w:rPr>
            <w:i/>
          </w:rPr>
          <w:delText>3.</w:delText>
        </w:r>
      </w:del>
      <w:moveFromRangeStart w:id="969" w:author="Diego Pires Ferraz Da Trindade" w:date="2022-11-28T18:06:00Z" w:name="move120551205"/>
      <w:moveFrom w:id="970" w:author="Diego Pires Ferraz Da Trindade" w:date="2022-11-28T18:06:00Z">
        <w:r w:rsidR="002734C0">
          <w:rPr>
            <w:i/>
          </w:rPr>
          <w:t xml:space="preserve">  </w:t>
        </w:r>
        <w:r w:rsidR="002734C0">
          <w:t xml:space="preserve"> Mean trait values for observed and dark diversity in NE Europe over the past 14500 years (cal. yr BP). First PCA axis depicts height, seed mass and clonality values, whereas second PCA axis (B) depicts specific leaf area values (SLA</w:t>
        </w:r>
      </w:moveFrom>
      <w:moveFromRangeEnd w:id="969"/>
      <w:del w:id="971" w:author="Diego Pires Ferraz Da Trindade" w:date="2022-11-28T18:06:00Z">
        <w:r>
          <w:delText>) and pollination syndrome. Lines represent the fits of GAM and shaded areas the 95% confidence intervals</w:delText>
        </w:r>
        <w:r w:rsidR="002217CF">
          <w:delText>.</w:delText>
        </w:r>
      </w:del>
    </w:p>
    <w:sectPr w:rsidR="002734C0" w:rsidSect="007E706F">
      <w:headerReference w:type="even" r:id="rId62"/>
      <w:headerReference w:type="default" r:id="rId63"/>
      <w:footerReference w:type="default" r:id="rId64"/>
      <w:headerReference w:type="first" r:id="rId65"/>
      <w:pgSz w:w="12240" w:h="15840"/>
      <w:pgMar w:top="1417" w:right="1417" w:bottom="1134" w:left="1417"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33C98" w14:textId="77777777" w:rsidR="005375CC" w:rsidRDefault="005375CC">
      <w:pPr>
        <w:spacing w:before="0" w:after="0" w:line="240" w:lineRule="auto"/>
      </w:pPr>
      <w:r>
        <w:separator/>
      </w:r>
    </w:p>
  </w:endnote>
  <w:endnote w:type="continuationSeparator" w:id="0">
    <w:p w14:paraId="76130759" w14:textId="77777777" w:rsidR="005375CC" w:rsidRDefault="005375CC">
      <w:pPr>
        <w:spacing w:before="0" w:after="0" w:line="240" w:lineRule="auto"/>
      </w:pPr>
      <w:r>
        <w:continuationSeparator/>
      </w:r>
    </w:p>
  </w:endnote>
  <w:endnote w:type="continuationNotice" w:id="1">
    <w:p w14:paraId="52594724" w14:textId="77777777" w:rsidR="005375CC" w:rsidRDefault="005375C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203E2" w14:textId="77777777" w:rsidR="002659C8" w:rsidRDefault="002659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C1DD2" w14:textId="77777777" w:rsidR="005375CC" w:rsidRDefault="005375CC">
      <w:r>
        <w:separator/>
      </w:r>
    </w:p>
  </w:footnote>
  <w:footnote w:type="continuationSeparator" w:id="0">
    <w:p w14:paraId="30BB39D5" w14:textId="77777777" w:rsidR="005375CC" w:rsidRDefault="005375CC">
      <w:r>
        <w:continuationSeparator/>
      </w:r>
    </w:p>
  </w:footnote>
  <w:footnote w:type="continuationNotice" w:id="1">
    <w:p w14:paraId="1F02722E" w14:textId="77777777" w:rsidR="005375CC" w:rsidRDefault="005375C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215F927E" w14:textId="77777777" w:rsidR="00AF36ED" w:rsidRDefault="002734C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83B520" w14:textId="77777777" w:rsidR="00AF36ED" w:rsidRDefault="005375CC"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7CCF9E32" w14:textId="77777777" w:rsidR="00AF36ED" w:rsidRDefault="002734C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F4D30F" w14:textId="77777777" w:rsidR="00AF36ED" w:rsidRPr="00A05772" w:rsidRDefault="002734C0" w:rsidP="00572FF5">
    <w:pPr>
      <w:pStyle w:val="Header"/>
      <w:ind w:right="357"/>
    </w:pP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344DB3F0" w14:textId="77777777" w:rsidR="00DA0F6A" w:rsidRDefault="002734C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FCC299" w14:textId="77777777" w:rsidR="00DA0F6A" w:rsidRDefault="002734C0" w:rsidP="00DA0F6A">
    <w:pPr>
      <w:pStyle w:val="Header"/>
      <w:ind w:right="360"/>
      <w:rPr>
        <w:ins w:id="972" w:author="Diego Pires Ferraz Da Trindade" w:date="2022-11-28T18:06:00Z"/>
      </w:rPr>
    </w:pPr>
    <w:ins w:id="973" w:author="Diego Pires Ferraz Da Trindade" w:date="2022-11-28T18:06:00Z">
      <w:r>
        <w:t>Running head:</w:t>
      </w:r>
    </w:ins>
  </w:p>
  <w:p w14:paraId="32C23B34" w14:textId="77777777" w:rsidR="00CB20D0" w:rsidRPr="00A05772" w:rsidRDefault="005375CC"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go Pires Ferraz Da Trindade">
    <w15:presenceInfo w15:providerId="AD" w15:userId="S::diego@ut.ee::7f652ca8-9f27-4d99-9e24-0099dc6f16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2C27"/>
    <w:rsid w:val="000A3A33"/>
    <w:rsid w:val="000D1104"/>
    <w:rsid w:val="000E05B2"/>
    <w:rsid w:val="00120E7E"/>
    <w:rsid w:val="001F21FC"/>
    <w:rsid w:val="001F5393"/>
    <w:rsid w:val="002217CF"/>
    <w:rsid w:val="00241AC9"/>
    <w:rsid w:val="002659C8"/>
    <w:rsid w:val="002734C0"/>
    <w:rsid w:val="002963E3"/>
    <w:rsid w:val="002A56E1"/>
    <w:rsid w:val="0030029E"/>
    <w:rsid w:val="003859D9"/>
    <w:rsid w:val="003C5666"/>
    <w:rsid w:val="003E7CFF"/>
    <w:rsid w:val="00415128"/>
    <w:rsid w:val="00415AC9"/>
    <w:rsid w:val="004204A7"/>
    <w:rsid w:val="00432F6D"/>
    <w:rsid w:val="004A0B8A"/>
    <w:rsid w:val="004E29B3"/>
    <w:rsid w:val="005375CC"/>
    <w:rsid w:val="00590D07"/>
    <w:rsid w:val="0059667D"/>
    <w:rsid w:val="00630B11"/>
    <w:rsid w:val="00637622"/>
    <w:rsid w:val="006458FB"/>
    <w:rsid w:val="006D0143"/>
    <w:rsid w:val="00755A1E"/>
    <w:rsid w:val="00784D58"/>
    <w:rsid w:val="007D1389"/>
    <w:rsid w:val="007E706F"/>
    <w:rsid w:val="00831C15"/>
    <w:rsid w:val="008763F0"/>
    <w:rsid w:val="008D6863"/>
    <w:rsid w:val="008E05B8"/>
    <w:rsid w:val="008F277C"/>
    <w:rsid w:val="009A5A67"/>
    <w:rsid w:val="009B511D"/>
    <w:rsid w:val="00A102A2"/>
    <w:rsid w:val="00A476FB"/>
    <w:rsid w:val="00AF05A1"/>
    <w:rsid w:val="00B0623F"/>
    <w:rsid w:val="00B51FCE"/>
    <w:rsid w:val="00B86B75"/>
    <w:rsid w:val="00BA443C"/>
    <w:rsid w:val="00BC27E3"/>
    <w:rsid w:val="00BC48D5"/>
    <w:rsid w:val="00C003FB"/>
    <w:rsid w:val="00C36279"/>
    <w:rsid w:val="00CD38A6"/>
    <w:rsid w:val="00DA1ACB"/>
    <w:rsid w:val="00E11BF5"/>
    <w:rsid w:val="00E13DB7"/>
    <w:rsid w:val="00E315A3"/>
    <w:rsid w:val="00E43555"/>
    <w:rsid w:val="00E50648"/>
    <w:rsid w:val="00E705A9"/>
    <w:rsid w:val="00E9183A"/>
    <w:rsid w:val="00E94BDB"/>
    <w:rsid w:val="00EA02EB"/>
    <w:rsid w:val="00EA288E"/>
    <w:rsid w:val="00EC7E4A"/>
    <w:rsid w:val="00ED2A7C"/>
    <w:rsid w:val="00EF71FA"/>
    <w:rsid w:val="00F01887"/>
    <w:rsid w:val="00F57B44"/>
    <w:rsid w:val="00FE0C0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8583F"/>
  <w15:docId w15:val="{670666AC-66B5-43E1-8A17-96A838C1B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LineNumber">
    <w:name w:val="line number"/>
    <w:basedOn w:val="DefaultParagraphFont"/>
    <w:semiHidden/>
    <w:unhideWhenUsed/>
    <w:rsid w:val="007E706F"/>
  </w:style>
  <w:style w:type="character" w:styleId="CommentReference">
    <w:name w:val="annotation reference"/>
    <w:basedOn w:val="DefaultParagraphFont"/>
    <w:semiHidden/>
    <w:unhideWhenUsed/>
    <w:rsid w:val="002659C8"/>
    <w:rPr>
      <w:sz w:val="16"/>
      <w:szCs w:val="16"/>
    </w:rPr>
  </w:style>
  <w:style w:type="paragraph" w:styleId="CommentText">
    <w:name w:val="annotation text"/>
    <w:basedOn w:val="Normal"/>
    <w:link w:val="CommentTextChar"/>
    <w:semiHidden/>
    <w:unhideWhenUsed/>
    <w:rsid w:val="002659C8"/>
    <w:pPr>
      <w:spacing w:line="240" w:lineRule="auto"/>
    </w:pPr>
    <w:rPr>
      <w:sz w:val="20"/>
      <w:szCs w:val="20"/>
    </w:rPr>
  </w:style>
  <w:style w:type="character" w:customStyle="1" w:styleId="CommentTextChar">
    <w:name w:val="Comment Text Char"/>
    <w:basedOn w:val="DefaultParagraphFont"/>
    <w:link w:val="CommentText"/>
    <w:semiHidden/>
    <w:rsid w:val="002659C8"/>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2659C8"/>
    <w:rPr>
      <w:b/>
      <w:bCs/>
    </w:rPr>
  </w:style>
  <w:style w:type="character" w:customStyle="1" w:styleId="CommentSubjectChar">
    <w:name w:val="Comment Subject Char"/>
    <w:basedOn w:val="CommentTextChar"/>
    <w:link w:val="CommentSubject"/>
    <w:semiHidden/>
    <w:rsid w:val="002659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7/S0033822200033865" TargetMode="External"/><Relationship Id="rId21" Type="http://schemas.openxmlformats.org/officeDocument/2006/relationships/hyperlink" Target="https://doi.org/10.1111/1365-2664.14033" TargetMode="External"/><Relationship Id="rId34" Type="http://schemas.openxmlformats.org/officeDocument/2006/relationships/hyperlink" Target="https://CRAN.R-project.org/package=mgcv" TargetMode="External"/><Relationship Id="rId42" Type="http://schemas.openxmlformats.org/officeDocument/2006/relationships/hyperlink" Target="https://doi.org/10.1890/03-8006" TargetMode="External"/><Relationship Id="rId47" Type="http://schemas.openxmlformats.org/officeDocument/2006/relationships/hyperlink" Target="https://doi.org/https://doi.org/10.1046/j.1461-0248.2002.00339.x" TargetMode="External"/><Relationship Id="rId50" Type="http://schemas.openxmlformats.org/officeDocument/2006/relationships/hyperlink" Target="https://doi.org/10.1126/science.abm7649" TargetMode="External"/><Relationship Id="rId55" Type="http://schemas.openxmlformats.org/officeDocument/2006/relationships/hyperlink" Target="https://doi.org/10.1080/17550874.2019.1646831" TargetMode="External"/><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hyperlink" Target="https://doi.org/10.1126/science.aai9214" TargetMode="External"/><Relationship Id="rId2" Type="http://schemas.openxmlformats.org/officeDocument/2006/relationships/styles" Target="styles.xml"/><Relationship Id="rId16" Type="http://schemas.openxmlformats.org/officeDocument/2006/relationships/hyperlink" Target="https://doi.org/10.1073/pnas.1818543116" TargetMode="External"/><Relationship Id="rId29" Type="http://schemas.openxmlformats.org/officeDocument/2006/relationships/hyperlink" Target="https://doi.org/10.34194/raekke2.v96.6887" TargetMode="External"/><Relationship Id="rId11" Type="http://schemas.openxmlformats.org/officeDocument/2006/relationships/hyperlink" Target="https://doi.org/10.1007/s12224-013-9169-x" TargetMode="External"/><Relationship Id="rId24" Type="http://schemas.openxmlformats.org/officeDocument/2006/relationships/hyperlink" Target="https://doi.org/10.1126/science.1248484" TargetMode="External"/><Relationship Id="rId32" Type="http://schemas.openxmlformats.org/officeDocument/2006/relationships/hyperlink" Target="https://doi.org/10.1002/ecy.2876" TargetMode="External"/><Relationship Id="rId37" Type="http://schemas.openxmlformats.org/officeDocument/2006/relationships/hyperlink" Target="https://CRAN.R-project.org/package=here" TargetMode="External"/><Relationship Id="rId40" Type="http://schemas.openxmlformats.org/officeDocument/2006/relationships/hyperlink" Target="https://doi.org/10.1073/pnas.0608361104" TargetMode="External"/><Relationship Id="rId45" Type="http://schemas.openxmlformats.org/officeDocument/2006/relationships/hyperlink" Target="https://doi.org/10.1126/science.abg1685" TargetMode="External"/><Relationship Id="rId53" Type="http://schemas.openxmlformats.org/officeDocument/2006/relationships/hyperlink" Target="https://doi.org/10.1111/ddi.13522" TargetMode="External"/><Relationship Id="rId58" Type="http://schemas.openxmlformats.org/officeDocument/2006/relationships/hyperlink" Target="https://doi.org/10.1111/j.1466-8238.2010.00587.x"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png"/><Relationship Id="rId19" Type="http://schemas.openxmlformats.org/officeDocument/2006/relationships/hyperlink" Target="https://doi.org/10.1111/1365-2745.12211" TargetMode="External"/><Relationship Id="rId14" Type="http://schemas.openxmlformats.org/officeDocument/2006/relationships/hyperlink" Target="https://doi.org/10.1111/nph.14735" TargetMode="External"/><Relationship Id="rId22" Type="http://schemas.openxmlformats.org/officeDocument/2006/relationships/hyperlink" Target="https://doi.org/10.1002/ecs2.3184" TargetMode="External"/><Relationship Id="rId27" Type="http://schemas.openxmlformats.org/officeDocument/2006/relationships/hyperlink" Target="https://doi.org/10.1016/j.quascirev.2007.01.019" TargetMode="External"/><Relationship Id="rId30" Type="http://schemas.openxmlformats.org/officeDocument/2006/relationships/hyperlink" Target="https://doi.org/10.1016/j.tplants.2021.07.019" TargetMode="External"/><Relationship Id="rId35" Type="http://schemas.openxmlformats.org/officeDocument/2006/relationships/hyperlink" Target="https://CRAN.R-project.org/package=papaja" TargetMode="External"/><Relationship Id="rId43" Type="http://schemas.openxmlformats.org/officeDocument/2006/relationships/hyperlink" Target="https://doi.org/10.1098/rspb.2020.0447" TargetMode="External"/><Relationship Id="rId48" Type="http://schemas.openxmlformats.org/officeDocument/2006/relationships/hyperlink" Target="https://doi.org/10.1146/annurev-ecolsys-110411-160340" TargetMode="External"/><Relationship Id="rId56" Type="http://schemas.openxmlformats.org/officeDocument/2006/relationships/hyperlink" Target="https://doi.org/10.3176/earth.2020.15" TargetMode="External"/><Relationship Id="rId64" Type="http://schemas.openxmlformats.org/officeDocument/2006/relationships/footer" Target="footer1.xml"/><Relationship Id="rId8" Type="http://schemas.openxmlformats.org/officeDocument/2006/relationships/hyperlink" Target="https://doi.org/10.1016/j.tree.2014.11.006" TargetMode="External"/><Relationship Id="rId51" Type="http://schemas.openxmlformats.org/officeDocument/2006/relationships/hyperlink" Target="https://doi.org/10.2307/3237198" TargetMode="External"/><Relationship Id="rId3" Type="http://schemas.openxmlformats.org/officeDocument/2006/relationships/settings" Target="settings.xml"/><Relationship Id="rId12" Type="http://schemas.openxmlformats.org/officeDocument/2006/relationships/hyperlink" Target="https://doi.org/10.1111/gcb.15093" TargetMode="External"/><Relationship Id="rId17" Type="http://schemas.openxmlformats.org/officeDocument/2006/relationships/hyperlink" Target="https://doi.org/10.1111/j.0030-1299.2006.14194.x" TargetMode="External"/><Relationship Id="rId25" Type="http://schemas.openxmlformats.org/officeDocument/2006/relationships/hyperlink" Target="https://doi.org/10.1017/S0033822200034202" TargetMode="External"/><Relationship Id="rId33" Type="http://schemas.openxmlformats.org/officeDocument/2006/relationships/hyperlink" Target="https://doi.org/10.1007/s40333-019-0122-6" TargetMode="External"/><Relationship Id="rId38" Type="http://schemas.openxmlformats.org/officeDocument/2006/relationships/hyperlink" Target="https://CRAN.R-project.org/package=dplyr" TargetMode="External"/><Relationship Id="rId46" Type="http://schemas.openxmlformats.org/officeDocument/2006/relationships/hyperlink" Target="https://doi.org/10.1126/science.abd6706" TargetMode="External"/><Relationship Id="rId59" Type="http://schemas.openxmlformats.org/officeDocument/2006/relationships/image" Target="media/image1.png"/><Relationship Id="rId67" Type="http://schemas.microsoft.com/office/2011/relationships/people" Target="people.xml"/><Relationship Id="rId20" Type="http://schemas.openxmlformats.org/officeDocument/2006/relationships/hyperlink" Target="https://doi.org/10.1111/oik.07308" TargetMode="External"/><Relationship Id="rId41" Type="http://schemas.openxmlformats.org/officeDocument/2006/relationships/hyperlink" Target="https://doi.org/10.2307/3545686" TargetMode="External"/><Relationship Id="rId54" Type="http://schemas.openxmlformats.org/officeDocument/2006/relationships/hyperlink" Target="https://doi.org/10.1007/s00334-013-0430-2"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nature16489" TargetMode="External"/><Relationship Id="rId23" Type="http://schemas.openxmlformats.org/officeDocument/2006/relationships/hyperlink" Target="https://doi.org/10.1038/s41467-022-32331-y" TargetMode="External"/><Relationship Id="rId28" Type="http://schemas.openxmlformats.org/officeDocument/2006/relationships/hyperlink" Target="https://doi.org/10.1016/j.quascirev.2012.02.013" TargetMode="External"/><Relationship Id="rId36" Type="http://schemas.openxmlformats.org/officeDocument/2006/relationships/hyperlink" Target="https://CRAN.R-project.org/package=renv" TargetMode="External"/><Relationship Id="rId49" Type="http://schemas.openxmlformats.org/officeDocument/2006/relationships/hyperlink" Target="https://doi.org/10.1098/rspb.2018.2047" TargetMode="External"/><Relationship Id="rId57" Type="http://schemas.openxmlformats.org/officeDocument/2006/relationships/hyperlink" Target="https://doi.org/10.1038/sdata.2018.254" TargetMode="External"/><Relationship Id="rId10" Type="http://schemas.openxmlformats.org/officeDocument/2006/relationships/hyperlink" Target="https://doi.org/10.1038/s41467-018-04889-z" TargetMode="External"/><Relationship Id="rId31" Type="http://schemas.openxmlformats.org/officeDocument/2006/relationships/hyperlink" Target="https://doi.org/10.1073/pnas.0911637107" TargetMode="External"/><Relationship Id="rId44" Type="http://schemas.openxmlformats.org/officeDocument/2006/relationships/hyperlink" Target="https://doi.org/10.1111/ele.12110" TargetMode="External"/><Relationship Id="rId52" Type="http://schemas.openxmlformats.org/officeDocument/2006/relationships/hyperlink" Target="https://doi.org/10.1038/ngeo2782" TargetMode="External"/><Relationship Id="rId60" Type="http://schemas.openxmlformats.org/officeDocument/2006/relationships/image" Target="media/image2.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doi.org/10.1111/oik.05968" TargetMode="External"/><Relationship Id="rId13" Type="http://schemas.openxmlformats.org/officeDocument/2006/relationships/hyperlink" Target="https://doi.org/10.1111/j.1365-2745.2011.01867.x" TargetMode="External"/><Relationship Id="rId18" Type="http://schemas.openxmlformats.org/officeDocument/2006/relationships/hyperlink" Target="https://doi.org/10.1023/A:1004327224729" TargetMode="External"/><Relationship Id="rId39" Type="http://schemas.openxmlformats.org/officeDocument/2006/relationships/hyperlink" Target="https://CRAN.R-project.org/package=flex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14371</Words>
  <Characters>81916</Characters>
  <Application>Microsoft Office Word</Application>
  <DocSecurity>0</DocSecurity>
  <Lines>682</Lines>
  <Paragraphs>192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Observed and dark diversity dynamics over millennial time scales: fast-life history traits linked to expansion lags of plants in Northern Europe</vt:lpstr>
      <vt:lpstr>TITLE</vt:lpstr>
    </vt:vector>
  </TitlesOfParts>
  <Manager/>
  <Company/>
  <LinksUpToDate>false</LinksUpToDate>
  <CharactersWithSpaces>96095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Observed and dark diversity dynamics over millennial time scales: fast-life history traits linked to expansion lags of plants in Northern Europe</dc:title>
  <dc:creator>Diego Pires Ferraz Da Trindade</dc:creator>
  <cp:keywords/>
  <cp:lastModifiedBy>Diego Pires Ferraz Da Trindade</cp:lastModifiedBy>
  <cp:revision>1</cp:revision>
  <dcterms:created xsi:type="dcterms:W3CDTF">2022-11-28T16:05:00Z</dcterms:created>
  <dcterms:modified xsi:type="dcterms:W3CDTF">2022-11-28T16:07:00Z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figures_SupMat.Rmd</vt:lpwstr>
  </property>
  <property fmtid="{D5CDD505-2E9C-101B-9397-08002B2CF9AE}" pid="4" name="authornote">
    <vt:lpwstr>~</vt:lpwstr>
  </property>
  <property fmtid="{D5CDD505-2E9C-101B-9397-08002B2CF9AE}" pid="5" name="bibliography">
    <vt:lpwstr>pollen.bib</vt:lpwstr>
  </property>
  <property fmtid="{D5CDD505-2E9C-101B-9397-08002B2CF9AE}" pid="6" name="classoption">
    <vt:lpwstr>man</vt:lpwstr>
  </property>
  <property fmtid="{D5CDD505-2E9C-101B-9397-08002B2CF9AE}" pid="7" name="csl">
    <vt:lpwstr>C:\Users\diego\Desktop\PollenDarkDiv\paper\proc.csl</vt:lpwstr>
  </property>
  <property fmtid="{D5CDD505-2E9C-101B-9397-08002B2CF9AE}" pid="8" name="documentclass">
    <vt:lpwstr>apa6</vt:lpwstr>
  </property>
  <property fmtid="{D5CDD505-2E9C-101B-9397-08002B2CF9AE}" pid="9" name="draft">
    <vt:lpwstr>no</vt:lpwstr>
  </property>
  <property fmtid="{D5CDD505-2E9C-101B-9397-08002B2CF9AE}" pid="10" name="figurelist">
    <vt:lpwstr>no</vt:lpwstr>
  </property>
  <property fmtid="{D5CDD505-2E9C-101B-9397-08002B2CF9AE}" pid="11" name="floatsintext">
    <vt:lpwstr>no</vt:lpwstr>
  </property>
  <property fmtid="{D5CDD505-2E9C-101B-9397-08002B2CF9AE}" pid="12" name="footnotelist">
    <vt:lpwstr>no</vt:lpwstr>
  </property>
  <property fmtid="{D5CDD505-2E9C-101B-9397-08002B2CF9AE}" pid="13" name="linenumbers">
    <vt:lpwstr>yes</vt:lpwstr>
  </property>
  <property fmtid="{D5CDD505-2E9C-101B-9397-08002B2CF9AE}" pid="14" name="link-citations">
    <vt:lpwstr>yes</vt:lpwstr>
  </property>
  <property fmtid="{D5CDD505-2E9C-101B-9397-08002B2CF9AE}" pid="15" name="mask">
    <vt:lpwstr>no</vt:lpwstr>
  </property>
  <property fmtid="{D5CDD505-2E9C-101B-9397-08002B2CF9AE}" pid="16" name="output">
    <vt:lpwstr>papaja::apa6_word</vt:lpwstr>
  </property>
  <property fmtid="{D5CDD505-2E9C-101B-9397-08002B2CF9AE}" pid="17" name="shorttitle">
    <vt:lpwstr/>
  </property>
  <property fmtid="{D5CDD505-2E9C-101B-9397-08002B2CF9AE}" pid="18" name="tablelist">
    <vt:lpwstr>no</vt:lpwstr>
  </property>
  <property fmtid="{D5CDD505-2E9C-101B-9397-08002B2CF9AE}" pid="19" name="wordcount">
    <vt:lpwstr>X</vt:lpwstr>
  </property>
</Properties>
</file>